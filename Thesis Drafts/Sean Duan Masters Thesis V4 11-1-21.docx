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56EEE6" w14:textId="77777777" w:rsidR="00383C43" w:rsidRPr="00352544" w:rsidRDefault="00383C43" w:rsidP="00383C43">
      <w:pPr>
        <w:tabs>
          <w:tab w:val="left" w:pos="8100"/>
        </w:tabs>
        <w:spacing w:after="0" w:line="480" w:lineRule="auto"/>
        <w:jc w:val="center"/>
        <w:rPr>
          <w:rFonts w:ascii="Times New Roman" w:eastAsia="Calibri" w:hAnsi="Times New Roman" w:cs="Times New Roman"/>
        </w:rPr>
      </w:pPr>
      <w:r w:rsidRPr="00352544">
        <w:rPr>
          <w:rFonts w:ascii="Times New Roman" w:eastAsia="Calibri" w:hAnsi="Times New Roman" w:cs="Times New Roman"/>
        </w:rPr>
        <w:t>THE USE OF EXPLICIT HEALTH BENEFITS PACKAGES INCREASES</w:t>
      </w:r>
    </w:p>
    <w:p w14:paraId="3930E1D0" w14:textId="2353CC85" w:rsidR="00383C43" w:rsidRPr="00352544" w:rsidRDefault="00383C43" w:rsidP="00383C43">
      <w:pPr>
        <w:tabs>
          <w:tab w:val="left" w:pos="8100"/>
        </w:tabs>
        <w:spacing w:after="0" w:line="480" w:lineRule="auto"/>
        <w:jc w:val="center"/>
        <w:rPr>
          <w:rFonts w:ascii="Times New Roman" w:eastAsia="Calibri" w:hAnsi="Times New Roman" w:cs="Times New Roman"/>
        </w:rPr>
      </w:pPr>
      <w:r w:rsidRPr="00352544">
        <w:rPr>
          <w:rFonts w:ascii="Times New Roman" w:eastAsia="Calibri" w:hAnsi="Times New Roman" w:cs="Times New Roman"/>
        </w:rPr>
        <w:t>SUPPORT FOR UNIVERSAL HEALTH CARE</w:t>
      </w:r>
    </w:p>
    <w:p w14:paraId="03B7504A" w14:textId="34303A14" w:rsidR="00383C43" w:rsidRPr="00352544" w:rsidRDefault="00383C43" w:rsidP="00383C43">
      <w:pPr>
        <w:tabs>
          <w:tab w:val="left" w:pos="8100"/>
        </w:tabs>
        <w:spacing w:after="0" w:line="480" w:lineRule="auto"/>
        <w:jc w:val="center"/>
        <w:rPr>
          <w:rFonts w:ascii="Times New Roman" w:eastAsia="Calibri" w:hAnsi="Times New Roman" w:cs="Times New Roman"/>
        </w:rPr>
      </w:pPr>
      <w:r w:rsidRPr="00352544">
        <w:rPr>
          <w:rFonts w:ascii="Times New Roman" w:eastAsia="Calibri" w:hAnsi="Times New Roman" w:cs="Times New Roman"/>
        </w:rPr>
        <w:t>FOR PEOPLE WITH HIGH OBJECTIVE NUMERACY</w:t>
      </w:r>
    </w:p>
    <w:p w14:paraId="0D87D46D" w14:textId="14C27962" w:rsidR="00945302" w:rsidRPr="00945302" w:rsidRDefault="00945302" w:rsidP="00383C43">
      <w:pPr>
        <w:tabs>
          <w:tab w:val="left" w:pos="8100"/>
        </w:tabs>
        <w:spacing w:after="0" w:line="480" w:lineRule="auto"/>
        <w:ind w:firstLine="720"/>
        <w:jc w:val="center"/>
        <w:rPr>
          <w:rFonts w:ascii="Times New Roman" w:eastAsia="Calibri" w:hAnsi="Times New Roman" w:cs="Times New Roman"/>
        </w:rPr>
      </w:pPr>
      <w:r w:rsidRPr="00945302">
        <w:rPr>
          <w:rFonts w:ascii="Times New Roman" w:eastAsia="Calibri" w:hAnsi="Times New Roman" w:cs="Times New Roman"/>
        </w:rPr>
        <w:t>______________________________________________</w:t>
      </w:r>
    </w:p>
    <w:p w14:paraId="2EED202E" w14:textId="0F497452" w:rsidR="00945302" w:rsidRPr="00945302" w:rsidRDefault="00945302" w:rsidP="00383C43">
      <w:pPr>
        <w:tabs>
          <w:tab w:val="left" w:pos="8100"/>
        </w:tabs>
        <w:spacing w:after="0" w:line="480" w:lineRule="auto"/>
        <w:ind w:firstLine="720"/>
        <w:jc w:val="center"/>
        <w:rPr>
          <w:rFonts w:ascii="Times New Roman" w:eastAsia="Calibri" w:hAnsi="Times New Roman" w:cs="Times New Roman"/>
        </w:rPr>
      </w:pPr>
      <w:r w:rsidRPr="00945302">
        <w:rPr>
          <w:rFonts w:ascii="Times New Roman" w:eastAsia="Calibri" w:hAnsi="Times New Roman" w:cs="Times New Roman"/>
        </w:rPr>
        <w:t xml:space="preserve">A </w:t>
      </w:r>
      <w:r w:rsidRPr="00352544">
        <w:rPr>
          <w:rFonts w:ascii="Times New Roman" w:eastAsia="Calibri" w:hAnsi="Times New Roman" w:cs="Times New Roman"/>
        </w:rPr>
        <w:t>Thesis</w:t>
      </w:r>
    </w:p>
    <w:p w14:paraId="59F86298" w14:textId="390B750A" w:rsidR="00945302" w:rsidRPr="00945302" w:rsidRDefault="00945302" w:rsidP="00383C43">
      <w:pPr>
        <w:tabs>
          <w:tab w:val="left" w:pos="8100"/>
        </w:tabs>
        <w:spacing w:after="0" w:line="480" w:lineRule="auto"/>
        <w:ind w:firstLine="720"/>
        <w:jc w:val="center"/>
        <w:rPr>
          <w:rFonts w:ascii="Times New Roman" w:eastAsia="Calibri" w:hAnsi="Times New Roman" w:cs="Times New Roman"/>
        </w:rPr>
      </w:pPr>
      <w:r w:rsidRPr="00945302">
        <w:rPr>
          <w:rFonts w:ascii="Times New Roman" w:eastAsia="Calibri" w:hAnsi="Times New Roman" w:cs="Times New Roman"/>
        </w:rPr>
        <w:t>presented to</w:t>
      </w:r>
      <w:r w:rsidRPr="00352544">
        <w:rPr>
          <w:rFonts w:ascii="Times New Roman" w:eastAsia="Calibri" w:hAnsi="Times New Roman" w:cs="Times New Roman"/>
        </w:rPr>
        <w:t xml:space="preserve"> the Faculty of the Graduate School</w:t>
      </w:r>
    </w:p>
    <w:p w14:paraId="28EB51EA" w14:textId="60D9C9A1" w:rsidR="00945302" w:rsidRPr="00945302" w:rsidRDefault="00945302" w:rsidP="00383C43">
      <w:pPr>
        <w:tabs>
          <w:tab w:val="left" w:pos="8100"/>
        </w:tabs>
        <w:spacing w:after="0" w:line="480" w:lineRule="auto"/>
        <w:ind w:firstLine="720"/>
        <w:jc w:val="center"/>
        <w:rPr>
          <w:rFonts w:ascii="Times New Roman" w:eastAsia="Calibri" w:hAnsi="Times New Roman" w:cs="Times New Roman"/>
        </w:rPr>
      </w:pPr>
      <w:r w:rsidRPr="00352544">
        <w:rPr>
          <w:rFonts w:ascii="Times New Roman" w:eastAsia="Calibri" w:hAnsi="Times New Roman" w:cs="Times New Roman"/>
        </w:rPr>
        <w:t>at the University of Missouri - Columbia</w:t>
      </w:r>
    </w:p>
    <w:p w14:paraId="66B238AD" w14:textId="77777777" w:rsidR="00945302" w:rsidRPr="00945302" w:rsidRDefault="00945302" w:rsidP="00383C43">
      <w:pPr>
        <w:tabs>
          <w:tab w:val="left" w:pos="8100"/>
        </w:tabs>
        <w:spacing w:after="0" w:line="480" w:lineRule="auto"/>
        <w:ind w:firstLine="720"/>
        <w:jc w:val="center"/>
        <w:rPr>
          <w:rFonts w:ascii="Times New Roman" w:eastAsia="Calibri" w:hAnsi="Times New Roman" w:cs="Times New Roman"/>
        </w:rPr>
      </w:pPr>
      <w:r w:rsidRPr="00945302">
        <w:rPr>
          <w:rFonts w:ascii="Times New Roman" w:eastAsia="Calibri" w:hAnsi="Times New Roman" w:cs="Times New Roman"/>
        </w:rPr>
        <w:t>___________________________________________________________</w:t>
      </w:r>
    </w:p>
    <w:p w14:paraId="5E35274D" w14:textId="1E1911FD" w:rsidR="00945302" w:rsidRPr="00945302" w:rsidRDefault="00945302" w:rsidP="00383C43">
      <w:pPr>
        <w:tabs>
          <w:tab w:val="left" w:pos="8100"/>
        </w:tabs>
        <w:spacing w:after="0" w:line="480" w:lineRule="auto"/>
        <w:ind w:firstLine="720"/>
        <w:jc w:val="center"/>
        <w:rPr>
          <w:rFonts w:ascii="Times New Roman" w:eastAsia="Calibri" w:hAnsi="Times New Roman" w:cs="Times New Roman"/>
        </w:rPr>
      </w:pPr>
      <w:r w:rsidRPr="00945302">
        <w:rPr>
          <w:rFonts w:ascii="Times New Roman" w:eastAsia="Calibri" w:hAnsi="Times New Roman" w:cs="Times New Roman"/>
        </w:rPr>
        <w:t>In Partial Fulfillment</w:t>
      </w:r>
    </w:p>
    <w:p w14:paraId="3831A8BD" w14:textId="77777777" w:rsidR="00945302" w:rsidRPr="00945302" w:rsidRDefault="00945302" w:rsidP="00383C43">
      <w:pPr>
        <w:tabs>
          <w:tab w:val="left" w:pos="8100"/>
        </w:tabs>
        <w:spacing w:after="0" w:line="480" w:lineRule="auto"/>
        <w:ind w:firstLine="720"/>
        <w:jc w:val="center"/>
        <w:rPr>
          <w:rFonts w:ascii="Times New Roman" w:eastAsia="Calibri" w:hAnsi="Times New Roman" w:cs="Times New Roman"/>
        </w:rPr>
      </w:pPr>
      <w:r w:rsidRPr="00945302">
        <w:rPr>
          <w:rFonts w:ascii="Times New Roman" w:eastAsia="Calibri" w:hAnsi="Times New Roman" w:cs="Times New Roman"/>
        </w:rPr>
        <w:t>of the Requirements for the Degree</w:t>
      </w:r>
    </w:p>
    <w:p w14:paraId="6423267C" w14:textId="42D3CAFC" w:rsidR="00945302" w:rsidRPr="00945302" w:rsidRDefault="00945302" w:rsidP="00383C43">
      <w:pPr>
        <w:tabs>
          <w:tab w:val="left" w:pos="8100"/>
        </w:tabs>
        <w:spacing w:after="0" w:line="480" w:lineRule="auto"/>
        <w:ind w:firstLine="720"/>
        <w:jc w:val="center"/>
        <w:rPr>
          <w:rFonts w:ascii="Times New Roman" w:eastAsia="Calibri" w:hAnsi="Times New Roman" w:cs="Times New Roman"/>
        </w:rPr>
      </w:pPr>
      <w:r w:rsidRPr="00352544">
        <w:rPr>
          <w:rFonts w:ascii="Times New Roman" w:eastAsia="Calibri" w:hAnsi="Times New Roman" w:cs="Times New Roman"/>
        </w:rPr>
        <w:t>Master of Arts</w:t>
      </w:r>
    </w:p>
    <w:p w14:paraId="33885C5B" w14:textId="77777777" w:rsidR="00945302" w:rsidRPr="00945302" w:rsidRDefault="00945302" w:rsidP="00383C43">
      <w:pPr>
        <w:tabs>
          <w:tab w:val="left" w:pos="8100"/>
        </w:tabs>
        <w:spacing w:after="0" w:line="480" w:lineRule="auto"/>
        <w:ind w:firstLine="720"/>
        <w:jc w:val="center"/>
        <w:rPr>
          <w:rFonts w:ascii="Times New Roman" w:eastAsia="Calibri" w:hAnsi="Times New Roman" w:cs="Times New Roman"/>
        </w:rPr>
      </w:pPr>
      <w:r w:rsidRPr="00945302">
        <w:rPr>
          <w:rFonts w:ascii="Times New Roman" w:eastAsia="Calibri" w:hAnsi="Times New Roman" w:cs="Times New Roman"/>
        </w:rPr>
        <w:t>______________________________________________</w:t>
      </w:r>
    </w:p>
    <w:p w14:paraId="114BEBD3" w14:textId="77777777" w:rsidR="00945302" w:rsidRPr="00945302" w:rsidRDefault="00945302" w:rsidP="00383C43">
      <w:pPr>
        <w:tabs>
          <w:tab w:val="left" w:pos="8100"/>
        </w:tabs>
        <w:spacing w:after="0" w:line="480" w:lineRule="auto"/>
        <w:ind w:firstLine="720"/>
        <w:jc w:val="center"/>
        <w:rPr>
          <w:rFonts w:ascii="Times New Roman" w:eastAsia="Calibri" w:hAnsi="Times New Roman" w:cs="Times New Roman"/>
        </w:rPr>
      </w:pPr>
      <w:r w:rsidRPr="00945302">
        <w:rPr>
          <w:rFonts w:ascii="Times New Roman" w:eastAsia="Calibri" w:hAnsi="Times New Roman" w:cs="Times New Roman"/>
        </w:rPr>
        <w:t>by</w:t>
      </w:r>
    </w:p>
    <w:p w14:paraId="28A2AC2F" w14:textId="5C2031B6" w:rsidR="00945302" w:rsidRPr="00945302" w:rsidRDefault="00945302" w:rsidP="00383C43">
      <w:pPr>
        <w:tabs>
          <w:tab w:val="left" w:pos="8100"/>
        </w:tabs>
        <w:spacing w:after="0" w:line="480" w:lineRule="auto"/>
        <w:ind w:firstLine="720"/>
        <w:jc w:val="center"/>
        <w:rPr>
          <w:rFonts w:ascii="Times New Roman" w:eastAsia="Calibri" w:hAnsi="Times New Roman" w:cs="Times New Roman"/>
        </w:rPr>
      </w:pPr>
      <w:r w:rsidRPr="00352544">
        <w:rPr>
          <w:rFonts w:ascii="Times New Roman" w:eastAsia="Calibri" w:hAnsi="Times New Roman" w:cs="Times New Roman"/>
        </w:rPr>
        <w:t>SEAN X DUAN</w:t>
      </w:r>
    </w:p>
    <w:p w14:paraId="03B45933" w14:textId="419D734C" w:rsidR="00945302" w:rsidRPr="00945302" w:rsidRDefault="00945302" w:rsidP="00383C43">
      <w:pPr>
        <w:tabs>
          <w:tab w:val="left" w:pos="8100"/>
        </w:tabs>
        <w:spacing w:after="0" w:line="480" w:lineRule="auto"/>
        <w:ind w:firstLine="720"/>
        <w:jc w:val="center"/>
        <w:rPr>
          <w:rFonts w:ascii="Times New Roman" w:eastAsia="Calibri" w:hAnsi="Times New Roman" w:cs="Times New Roman"/>
        </w:rPr>
      </w:pPr>
      <w:r w:rsidRPr="00945302">
        <w:rPr>
          <w:rFonts w:ascii="Times New Roman" w:eastAsia="Calibri" w:hAnsi="Times New Roman" w:cs="Times New Roman"/>
        </w:rPr>
        <w:t xml:space="preserve">Dr. Victoria Shaffer, </w:t>
      </w:r>
      <w:r w:rsidRPr="00352544">
        <w:rPr>
          <w:rFonts w:ascii="Times New Roman" w:eastAsia="Calibri" w:hAnsi="Times New Roman" w:cs="Times New Roman"/>
        </w:rPr>
        <w:t>Thesis</w:t>
      </w:r>
      <w:r w:rsidRPr="00945302">
        <w:rPr>
          <w:rFonts w:ascii="Times New Roman" w:eastAsia="Calibri" w:hAnsi="Times New Roman" w:cs="Times New Roman"/>
        </w:rPr>
        <w:t xml:space="preserve"> Supervisor</w:t>
      </w:r>
    </w:p>
    <w:p w14:paraId="38CEB000" w14:textId="295B6D63" w:rsidR="00945302" w:rsidRPr="00945302" w:rsidRDefault="00945302" w:rsidP="00383C43">
      <w:pPr>
        <w:tabs>
          <w:tab w:val="left" w:pos="8100"/>
        </w:tabs>
        <w:spacing w:after="0" w:line="480" w:lineRule="auto"/>
        <w:ind w:firstLine="720"/>
        <w:jc w:val="center"/>
        <w:rPr>
          <w:rFonts w:ascii="Times New Roman" w:eastAsia="Calibri" w:hAnsi="Times New Roman" w:cs="Times New Roman"/>
        </w:rPr>
      </w:pPr>
      <w:r w:rsidRPr="00352544">
        <w:rPr>
          <w:rFonts w:ascii="Times New Roman" w:eastAsia="Calibri" w:hAnsi="Times New Roman" w:cs="Times New Roman"/>
        </w:rPr>
        <w:t>OCTOBER 2021</w:t>
      </w:r>
    </w:p>
    <w:p w14:paraId="6C42CBDC" w14:textId="77777777" w:rsidR="00945302" w:rsidRPr="00945302" w:rsidRDefault="00945302" w:rsidP="00383C43">
      <w:pPr>
        <w:spacing w:after="0"/>
        <w:jc w:val="center"/>
        <w:rPr>
          <w:rFonts w:ascii="Times New Roman" w:eastAsia="Calibri" w:hAnsi="Times New Roman" w:cs="Times New Roman"/>
        </w:rPr>
      </w:pPr>
      <w:r w:rsidRPr="00945302">
        <w:rPr>
          <w:rFonts w:ascii="Times New Roman" w:eastAsia="Calibri" w:hAnsi="Times New Roman" w:cs="Times New Roman"/>
        </w:rPr>
        <w:br w:type="page"/>
      </w:r>
    </w:p>
    <w:p w14:paraId="111EECCF" w14:textId="78000E7D" w:rsidR="00945302" w:rsidRPr="00352544" w:rsidRDefault="00945302" w:rsidP="00352544">
      <w:pPr>
        <w:spacing w:after="0"/>
      </w:pPr>
      <w:r w:rsidRPr="00945302">
        <w:rPr>
          <w:rFonts w:ascii="Times New Roman" w:eastAsia="Calibri" w:hAnsi="Times New Roman" w:cs="Times New Roman"/>
        </w:rPr>
        <w:lastRenderedPageBreak/>
        <w:t xml:space="preserve">The undersigned, appointed by the </w:t>
      </w:r>
      <w:r w:rsidR="00383C43" w:rsidRPr="00352544">
        <w:t>Associate Vice Chancellor of the Office of Research and Graduate Studies, have examined the thesis entitled</w:t>
      </w:r>
    </w:p>
    <w:p w14:paraId="3538C733" w14:textId="77777777" w:rsidR="00383C43" w:rsidRPr="00945302" w:rsidRDefault="00383C43" w:rsidP="00383C43">
      <w:pPr>
        <w:spacing w:after="0"/>
        <w:jc w:val="center"/>
        <w:rPr>
          <w:rFonts w:ascii="Times New Roman" w:eastAsia="Calibri" w:hAnsi="Times New Roman" w:cs="Times New Roman"/>
        </w:rPr>
      </w:pPr>
    </w:p>
    <w:p w14:paraId="6314FB5B" w14:textId="77777777" w:rsidR="00383C43" w:rsidRPr="00352544" w:rsidRDefault="00383C43" w:rsidP="00383C43">
      <w:pPr>
        <w:tabs>
          <w:tab w:val="left" w:pos="8100"/>
        </w:tabs>
        <w:spacing w:after="0" w:line="480" w:lineRule="auto"/>
        <w:jc w:val="center"/>
        <w:rPr>
          <w:rFonts w:ascii="Times New Roman" w:eastAsia="Calibri" w:hAnsi="Times New Roman" w:cs="Times New Roman"/>
        </w:rPr>
      </w:pPr>
      <w:r w:rsidRPr="00352544">
        <w:rPr>
          <w:rFonts w:ascii="Times New Roman" w:eastAsia="Calibri" w:hAnsi="Times New Roman" w:cs="Times New Roman"/>
        </w:rPr>
        <w:t>THE USE OF EXPLICIT HEALTH BENEFITS PACKAGES INCREASES</w:t>
      </w:r>
    </w:p>
    <w:p w14:paraId="36FBBB1C" w14:textId="77777777" w:rsidR="00383C43" w:rsidRPr="00352544" w:rsidRDefault="00383C43" w:rsidP="00383C43">
      <w:pPr>
        <w:tabs>
          <w:tab w:val="left" w:pos="8100"/>
        </w:tabs>
        <w:spacing w:after="0" w:line="480" w:lineRule="auto"/>
        <w:jc w:val="center"/>
        <w:rPr>
          <w:rFonts w:ascii="Times New Roman" w:eastAsia="Calibri" w:hAnsi="Times New Roman" w:cs="Times New Roman"/>
        </w:rPr>
      </w:pPr>
      <w:r w:rsidRPr="00352544">
        <w:rPr>
          <w:rFonts w:ascii="Times New Roman" w:eastAsia="Calibri" w:hAnsi="Times New Roman" w:cs="Times New Roman"/>
        </w:rPr>
        <w:t>SUPPORT FOR UNIVERSAL HEALTH CARE</w:t>
      </w:r>
    </w:p>
    <w:p w14:paraId="7245EDF8" w14:textId="77777777" w:rsidR="00383C43" w:rsidRPr="00352544" w:rsidRDefault="00383C43" w:rsidP="00383C43">
      <w:pPr>
        <w:tabs>
          <w:tab w:val="left" w:pos="8100"/>
        </w:tabs>
        <w:spacing w:after="0" w:line="480" w:lineRule="auto"/>
        <w:jc w:val="center"/>
        <w:rPr>
          <w:rFonts w:ascii="Times New Roman" w:eastAsia="Calibri" w:hAnsi="Times New Roman" w:cs="Times New Roman"/>
        </w:rPr>
      </w:pPr>
      <w:r w:rsidRPr="00352544">
        <w:rPr>
          <w:rFonts w:ascii="Times New Roman" w:eastAsia="Calibri" w:hAnsi="Times New Roman" w:cs="Times New Roman"/>
        </w:rPr>
        <w:t>FOR PEOPLE WITH HIGH OBJECTIVE NUMERACY</w:t>
      </w:r>
    </w:p>
    <w:p w14:paraId="654194DF" w14:textId="77777777" w:rsidR="00945302" w:rsidRPr="00945302" w:rsidRDefault="00945302" w:rsidP="00383C43">
      <w:pPr>
        <w:spacing w:after="0"/>
        <w:jc w:val="center"/>
        <w:rPr>
          <w:rFonts w:ascii="Times New Roman" w:eastAsia="Calibri" w:hAnsi="Times New Roman" w:cs="Times New Roman"/>
        </w:rPr>
      </w:pPr>
    </w:p>
    <w:p w14:paraId="1FF91956" w14:textId="0BB6878C" w:rsidR="00945302" w:rsidRDefault="00945302" w:rsidP="00352544">
      <w:pPr>
        <w:spacing w:after="0"/>
        <w:rPr>
          <w:rFonts w:ascii="Times New Roman" w:eastAsia="Calibri" w:hAnsi="Times New Roman" w:cs="Times New Roman"/>
        </w:rPr>
      </w:pPr>
      <w:r w:rsidRPr="00945302">
        <w:rPr>
          <w:rFonts w:ascii="Times New Roman" w:eastAsia="Calibri" w:hAnsi="Times New Roman" w:cs="Times New Roman"/>
        </w:rPr>
        <w:t xml:space="preserve">presented by </w:t>
      </w:r>
      <w:r w:rsidR="00383C43" w:rsidRPr="00352544">
        <w:rPr>
          <w:rFonts w:ascii="Times New Roman" w:eastAsia="Calibri" w:hAnsi="Times New Roman" w:cs="Times New Roman"/>
        </w:rPr>
        <w:t>Sean X Duan</w:t>
      </w:r>
    </w:p>
    <w:p w14:paraId="747AC8FF" w14:textId="77777777" w:rsidR="00352544" w:rsidRPr="00945302" w:rsidRDefault="00352544" w:rsidP="00352544">
      <w:pPr>
        <w:spacing w:after="0"/>
        <w:rPr>
          <w:rFonts w:ascii="Times New Roman" w:eastAsia="Calibri" w:hAnsi="Times New Roman" w:cs="Times New Roman"/>
        </w:rPr>
      </w:pPr>
    </w:p>
    <w:p w14:paraId="324DC86B" w14:textId="485B08C6" w:rsidR="00945302" w:rsidRPr="00945302" w:rsidRDefault="00945302" w:rsidP="00352544">
      <w:pPr>
        <w:spacing w:after="0"/>
        <w:rPr>
          <w:rFonts w:ascii="Times New Roman" w:eastAsia="Calibri" w:hAnsi="Times New Roman" w:cs="Times New Roman"/>
        </w:rPr>
      </w:pPr>
      <w:r w:rsidRPr="00945302">
        <w:rPr>
          <w:rFonts w:ascii="Times New Roman" w:eastAsia="Calibri" w:hAnsi="Times New Roman" w:cs="Times New Roman"/>
        </w:rPr>
        <w:t xml:space="preserve">a candidate for the degree of </w:t>
      </w:r>
      <w:r w:rsidR="00383C43" w:rsidRPr="00352544">
        <w:rPr>
          <w:rFonts w:ascii="Times New Roman" w:eastAsia="Calibri" w:hAnsi="Times New Roman" w:cs="Times New Roman"/>
        </w:rPr>
        <w:t>Master of Art</w:t>
      </w:r>
    </w:p>
    <w:p w14:paraId="6D0E71FB" w14:textId="77777777" w:rsidR="00945302" w:rsidRPr="00945302" w:rsidRDefault="00945302" w:rsidP="00352544">
      <w:pPr>
        <w:spacing w:after="0"/>
        <w:rPr>
          <w:rFonts w:ascii="Times New Roman" w:eastAsia="Calibri" w:hAnsi="Times New Roman" w:cs="Times New Roman"/>
        </w:rPr>
      </w:pPr>
      <w:r w:rsidRPr="00945302">
        <w:rPr>
          <w:rFonts w:ascii="Times New Roman" w:eastAsia="Calibri" w:hAnsi="Times New Roman" w:cs="Times New Roman"/>
        </w:rPr>
        <w:t>and hereby certify that, in their opinion, it is worthy of acceptance.</w:t>
      </w:r>
    </w:p>
    <w:p w14:paraId="5E37A477" w14:textId="257DC5E1" w:rsidR="00945302" w:rsidRDefault="00945302" w:rsidP="00383C43">
      <w:pPr>
        <w:spacing w:after="0"/>
        <w:jc w:val="center"/>
        <w:rPr>
          <w:rFonts w:ascii="Times New Roman" w:eastAsia="Calibri" w:hAnsi="Times New Roman" w:cs="Times New Roman"/>
        </w:rPr>
      </w:pPr>
    </w:p>
    <w:p w14:paraId="651D1EFB" w14:textId="77777777" w:rsidR="00352544" w:rsidRPr="00945302" w:rsidRDefault="00352544" w:rsidP="00383C43">
      <w:pPr>
        <w:spacing w:after="0"/>
        <w:jc w:val="center"/>
        <w:rPr>
          <w:rFonts w:ascii="Times New Roman" w:eastAsia="Calibri" w:hAnsi="Times New Roman" w:cs="Times New Roman"/>
        </w:rPr>
      </w:pPr>
    </w:p>
    <w:p w14:paraId="17AD53DB" w14:textId="77777777" w:rsidR="00945302" w:rsidRPr="00945302" w:rsidRDefault="00945302" w:rsidP="00383C43">
      <w:pPr>
        <w:spacing w:after="0"/>
        <w:jc w:val="center"/>
        <w:rPr>
          <w:rFonts w:ascii="Times New Roman" w:eastAsia="Calibri" w:hAnsi="Times New Roman" w:cs="Times New Roman"/>
        </w:rPr>
      </w:pPr>
    </w:p>
    <w:p w14:paraId="6F76BE3D" w14:textId="77777777" w:rsidR="00945302" w:rsidRPr="00945302" w:rsidRDefault="00945302" w:rsidP="00383C43">
      <w:pPr>
        <w:spacing w:after="0"/>
        <w:jc w:val="center"/>
        <w:rPr>
          <w:rFonts w:ascii="Times New Roman" w:eastAsia="Calibri" w:hAnsi="Times New Roman" w:cs="Times New Roman"/>
        </w:rPr>
      </w:pPr>
      <w:r w:rsidRPr="00945302">
        <w:rPr>
          <w:rFonts w:ascii="Times New Roman" w:eastAsia="Calibri" w:hAnsi="Times New Roman" w:cs="Times New Roman"/>
        </w:rPr>
        <w:t>__________________________________________</w:t>
      </w:r>
    </w:p>
    <w:p w14:paraId="396D2784" w14:textId="676C6B08" w:rsidR="00945302" w:rsidRPr="00945302" w:rsidRDefault="00945302" w:rsidP="00383C43">
      <w:pPr>
        <w:spacing w:after="0"/>
        <w:jc w:val="center"/>
        <w:rPr>
          <w:rFonts w:ascii="Times New Roman" w:eastAsia="Calibri" w:hAnsi="Times New Roman" w:cs="Times New Roman"/>
        </w:rPr>
      </w:pPr>
      <w:r w:rsidRPr="00945302">
        <w:rPr>
          <w:rFonts w:ascii="Times New Roman" w:eastAsia="Calibri" w:hAnsi="Times New Roman" w:cs="Times New Roman"/>
        </w:rPr>
        <w:t>Professor Victoria Shaffer</w:t>
      </w:r>
    </w:p>
    <w:p w14:paraId="2B91C873" w14:textId="77777777" w:rsidR="00945302" w:rsidRPr="00945302" w:rsidRDefault="00945302" w:rsidP="00383C43">
      <w:pPr>
        <w:spacing w:after="0"/>
        <w:jc w:val="center"/>
        <w:rPr>
          <w:rFonts w:ascii="Times New Roman" w:eastAsia="Calibri" w:hAnsi="Times New Roman" w:cs="Times New Roman"/>
        </w:rPr>
      </w:pPr>
    </w:p>
    <w:p w14:paraId="12C3A0EC" w14:textId="293A5FA6" w:rsidR="00945302" w:rsidRDefault="00945302" w:rsidP="00383C43">
      <w:pPr>
        <w:spacing w:after="0"/>
        <w:jc w:val="center"/>
        <w:rPr>
          <w:rFonts w:ascii="Times New Roman" w:eastAsia="Calibri" w:hAnsi="Times New Roman" w:cs="Times New Roman"/>
        </w:rPr>
      </w:pPr>
    </w:p>
    <w:p w14:paraId="3F741C53" w14:textId="77777777" w:rsidR="00352544" w:rsidRPr="00945302" w:rsidRDefault="00352544" w:rsidP="00383C43">
      <w:pPr>
        <w:spacing w:after="0"/>
        <w:jc w:val="center"/>
        <w:rPr>
          <w:rFonts w:ascii="Times New Roman" w:eastAsia="Calibri" w:hAnsi="Times New Roman" w:cs="Times New Roman"/>
        </w:rPr>
      </w:pPr>
    </w:p>
    <w:p w14:paraId="76013999" w14:textId="77777777" w:rsidR="00945302" w:rsidRPr="00945302" w:rsidRDefault="00945302" w:rsidP="00383C43">
      <w:pPr>
        <w:spacing w:after="0"/>
        <w:jc w:val="center"/>
        <w:rPr>
          <w:rFonts w:ascii="Times New Roman" w:eastAsia="Calibri" w:hAnsi="Times New Roman" w:cs="Times New Roman"/>
        </w:rPr>
      </w:pPr>
      <w:r w:rsidRPr="00945302">
        <w:rPr>
          <w:rFonts w:ascii="Times New Roman" w:eastAsia="Calibri" w:hAnsi="Times New Roman" w:cs="Times New Roman"/>
        </w:rPr>
        <w:t>__________________________________________</w:t>
      </w:r>
    </w:p>
    <w:p w14:paraId="280BA7CE" w14:textId="4EF61D9D" w:rsidR="00945302" w:rsidRPr="00945302" w:rsidRDefault="00945302" w:rsidP="00383C43">
      <w:pPr>
        <w:spacing w:after="0"/>
        <w:jc w:val="center"/>
        <w:rPr>
          <w:rFonts w:ascii="Times New Roman" w:eastAsia="Calibri" w:hAnsi="Times New Roman" w:cs="Times New Roman"/>
        </w:rPr>
      </w:pPr>
      <w:r w:rsidRPr="00945302">
        <w:rPr>
          <w:rFonts w:ascii="Times New Roman" w:eastAsia="Calibri" w:hAnsi="Times New Roman" w:cs="Times New Roman"/>
        </w:rPr>
        <w:t xml:space="preserve">Professor </w:t>
      </w:r>
      <w:r w:rsidR="00383C43" w:rsidRPr="00352544">
        <w:rPr>
          <w:rFonts w:ascii="Times New Roman" w:eastAsia="Calibri" w:hAnsi="Times New Roman" w:cs="Times New Roman"/>
        </w:rPr>
        <w:t>Ken Sheldon</w:t>
      </w:r>
    </w:p>
    <w:p w14:paraId="6231622D" w14:textId="77777777" w:rsidR="00945302" w:rsidRPr="00945302" w:rsidRDefault="00945302" w:rsidP="00383C43">
      <w:pPr>
        <w:spacing w:after="0"/>
        <w:jc w:val="center"/>
        <w:rPr>
          <w:rFonts w:ascii="Times New Roman" w:eastAsia="Calibri" w:hAnsi="Times New Roman" w:cs="Times New Roman"/>
        </w:rPr>
      </w:pPr>
    </w:p>
    <w:p w14:paraId="33BB2301" w14:textId="646F7EC2" w:rsidR="00383C43" w:rsidRDefault="00383C43" w:rsidP="00383C43">
      <w:pPr>
        <w:spacing w:after="0"/>
        <w:jc w:val="center"/>
        <w:rPr>
          <w:rFonts w:ascii="Times New Roman" w:eastAsia="Calibri" w:hAnsi="Times New Roman" w:cs="Times New Roman"/>
        </w:rPr>
      </w:pPr>
    </w:p>
    <w:p w14:paraId="245EB3D1" w14:textId="77777777" w:rsidR="00352544" w:rsidRPr="00352544" w:rsidRDefault="00352544" w:rsidP="00383C43">
      <w:pPr>
        <w:spacing w:after="0"/>
        <w:jc w:val="center"/>
        <w:rPr>
          <w:rFonts w:ascii="Times New Roman" w:eastAsia="Calibri" w:hAnsi="Times New Roman" w:cs="Times New Roman"/>
        </w:rPr>
      </w:pPr>
    </w:p>
    <w:p w14:paraId="6AE4510C" w14:textId="52DAECCC" w:rsidR="00945302" w:rsidRPr="00945302" w:rsidRDefault="00945302" w:rsidP="00383C43">
      <w:pPr>
        <w:spacing w:after="0"/>
        <w:jc w:val="center"/>
        <w:rPr>
          <w:rFonts w:ascii="Times New Roman" w:eastAsia="Calibri" w:hAnsi="Times New Roman" w:cs="Times New Roman"/>
        </w:rPr>
      </w:pPr>
      <w:r w:rsidRPr="00945302">
        <w:rPr>
          <w:rFonts w:ascii="Times New Roman" w:eastAsia="Calibri" w:hAnsi="Times New Roman" w:cs="Times New Roman"/>
        </w:rPr>
        <w:t>__________________________________________</w:t>
      </w:r>
    </w:p>
    <w:p w14:paraId="54063B22" w14:textId="023BF613" w:rsidR="00945302" w:rsidRPr="00945302" w:rsidRDefault="00C44C01" w:rsidP="00383C43">
      <w:pPr>
        <w:spacing w:after="0"/>
        <w:jc w:val="center"/>
        <w:rPr>
          <w:rFonts w:ascii="Times New Roman" w:eastAsia="Calibri" w:hAnsi="Times New Roman" w:cs="Times New Roman"/>
        </w:rPr>
      </w:pPr>
      <w:r>
        <w:rPr>
          <w:rFonts w:ascii="Times New Roman" w:eastAsia="Calibri" w:hAnsi="Times New Roman" w:cs="Times New Roman"/>
        </w:rPr>
        <w:t>Professor</w:t>
      </w:r>
      <w:r w:rsidR="00945302" w:rsidRPr="00945302">
        <w:rPr>
          <w:rFonts w:ascii="Times New Roman" w:eastAsia="Calibri" w:hAnsi="Times New Roman" w:cs="Times New Roman"/>
        </w:rPr>
        <w:t xml:space="preserve"> Richelle Koopman</w:t>
      </w:r>
    </w:p>
    <w:p w14:paraId="0E177846" w14:textId="77777777" w:rsidR="00945302" w:rsidRPr="00945302" w:rsidRDefault="00945302" w:rsidP="00383C43">
      <w:pPr>
        <w:spacing w:after="0"/>
        <w:jc w:val="center"/>
        <w:rPr>
          <w:rFonts w:ascii="Times New Roman" w:eastAsia="Calibri" w:hAnsi="Times New Roman" w:cs="Times New Roman"/>
        </w:rPr>
      </w:pPr>
    </w:p>
    <w:p w14:paraId="356DBEA4" w14:textId="77777777" w:rsidR="00945302" w:rsidRPr="00945302" w:rsidRDefault="00945302" w:rsidP="00383C43">
      <w:pPr>
        <w:spacing w:after="0"/>
        <w:jc w:val="center"/>
        <w:rPr>
          <w:rFonts w:ascii="Times New Roman" w:eastAsia="Calibri" w:hAnsi="Times New Roman" w:cs="Times New Roman"/>
        </w:rPr>
      </w:pPr>
      <w:r w:rsidRPr="00945302">
        <w:rPr>
          <w:rFonts w:ascii="Times New Roman" w:eastAsia="Calibri" w:hAnsi="Times New Roman" w:cs="Times New Roman"/>
        </w:rPr>
        <w:br w:type="page"/>
      </w:r>
    </w:p>
    <w:p w14:paraId="013EE91C" w14:textId="77777777" w:rsidR="00990934" w:rsidRDefault="00990934" w:rsidP="00990934">
      <w:pPr>
        <w:pStyle w:val="Default"/>
        <w:rPr>
          <w:sz w:val="23"/>
          <w:szCs w:val="23"/>
        </w:rPr>
      </w:pPr>
    </w:p>
    <w:p w14:paraId="375760F8" w14:textId="77777777" w:rsidR="00990934" w:rsidRDefault="00990934" w:rsidP="00990934">
      <w:pPr>
        <w:pStyle w:val="Default"/>
        <w:rPr>
          <w:sz w:val="23"/>
          <w:szCs w:val="23"/>
        </w:rPr>
      </w:pPr>
    </w:p>
    <w:p w14:paraId="7B627ADC" w14:textId="77777777" w:rsidR="00990934" w:rsidRDefault="00990934" w:rsidP="00990934">
      <w:pPr>
        <w:pStyle w:val="Default"/>
        <w:rPr>
          <w:sz w:val="23"/>
          <w:szCs w:val="23"/>
        </w:rPr>
      </w:pPr>
    </w:p>
    <w:p w14:paraId="66439307" w14:textId="77777777" w:rsidR="00990934" w:rsidRDefault="00990934" w:rsidP="00990934">
      <w:pPr>
        <w:pStyle w:val="Default"/>
        <w:rPr>
          <w:sz w:val="23"/>
          <w:szCs w:val="23"/>
        </w:rPr>
      </w:pPr>
    </w:p>
    <w:p w14:paraId="5DBE794B" w14:textId="77777777" w:rsidR="00990934" w:rsidRDefault="00990934" w:rsidP="00990934">
      <w:pPr>
        <w:pStyle w:val="Default"/>
        <w:rPr>
          <w:sz w:val="23"/>
          <w:szCs w:val="23"/>
        </w:rPr>
      </w:pPr>
    </w:p>
    <w:p w14:paraId="0A893239" w14:textId="77777777" w:rsidR="00990934" w:rsidRDefault="00990934" w:rsidP="00990934">
      <w:pPr>
        <w:pStyle w:val="Default"/>
        <w:rPr>
          <w:sz w:val="23"/>
          <w:szCs w:val="23"/>
        </w:rPr>
      </w:pPr>
    </w:p>
    <w:p w14:paraId="77EF15BE" w14:textId="77777777" w:rsidR="00990934" w:rsidRDefault="00990934" w:rsidP="00990934">
      <w:pPr>
        <w:pStyle w:val="Default"/>
        <w:rPr>
          <w:sz w:val="23"/>
          <w:szCs w:val="23"/>
        </w:rPr>
      </w:pPr>
    </w:p>
    <w:p w14:paraId="769D541C" w14:textId="77777777" w:rsidR="00990934" w:rsidRDefault="00990934" w:rsidP="00990934">
      <w:pPr>
        <w:pStyle w:val="Default"/>
        <w:rPr>
          <w:sz w:val="23"/>
          <w:szCs w:val="23"/>
        </w:rPr>
      </w:pPr>
    </w:p>
    <w:p w14:paraId="7345A78D" w14:textId="77777777" w:rsidR="00990934" w:rsidRDefault="00990934" w:rsidP="00990934">
      <w:pPr>
        <w:pStyle w:val="Default"/>
        <w:rPr>
          <w:sz w:val="23"/>
          <w:szCs w:val="23"/>
        </w:rPr>
      </w:pPr>
    </w:p>
    <w:p w14:paraId="0D926CDD" w14:textId="77777777" w:rsidR="00990934" w:rsidRDefault="00990934" w:rsidP="00990934">
      <w:pPr>
        <w:pStyle w:val="Default"/>
        <w:rPr>
          <w:sz w:val="23"/>
          <w:szCs w:val="23"/>
        </w:rPr>
      </w:pPr>
    </w:p>
    <w:p w14:paraId="1EA456B6" w14:textId="77777777" w:rsidR="00990934" w:rsidRDefault="00990934" w:rsidP="00990934">
      <w:pPr>
        <w:pStyle w:val="Default"/>
        <w:rPr>
          <w:sz w:val="23"/>
          <w:szCs w:val="23"/>
        </w:rPr>
      </w:pPr>
    </w:p>
    <w:p w14:paraId="762CDC7B" w14:textId="77777777" w:rsidR="00990934" w:rsidRDefault="00990934" w:rsidP="00990934">
      <w:pPr>
        <w:pStyle w:val="Default"/>
        <w:rPr>
          <w:sz w:val="23"/>
          <w:szCs w:val="23"/>
        </w:rPr>
      </w:pPr>
    </w:p>
    <w:p w14:paraId="28F4C66C" w14:textId="77777777" w:rsidR="00990934" w:rsidRDefault="00990934" w:rsidP="00990934">
      <w:pPr>
        <w:pStyle w:val="Default"/>
        <w:rPr>
          <w:sz w:val="23"/>
          <w:szCs w:val="23"/>
        </w:rPr>
      </w:pPr>
    </w:p>
    <w:p w14:paraId="58C02E92" w14:textId="77777777" w:rsidR="00990934" w:rsidRDefault="00990934" w:rsidP="00990934">
      <w:pPr>
        <w:pStyle w:val="Default"/>
        <w:rPr>
          <w:sz w:val="23"/>
          <w:szCs w:val="23"/>
        </w:rPr>
      </w:pPr>
    </w:p>
    <w:p w14:paraId="017E96B3" w14:textId="77777777" w:rsidR="00990934" w:rsidRDefault="00990934" w:rsidP="00990934">
      <w:pPr>
        <w:pStyle w:val="Default"/>
        <w:rPr>
          <w:sz w:val="23"/>
          <w:szCs w:val="23"/>
        </w:rPr>
      </w:pPr>
    </w:p>
    <w:p w14:paraId="5FF7CC41" w14:textId="77777777" w:rsidR="00990934" w:rsidRDefault="00990934" w:rsidP="00990934">
      <w:pPr>
        <w:pStyle w:val="Default"/>
        <w:rPr>
          <w:sz w:val="23"/>
          <w:szCs w:val="23"/>
        </w:rPr>
      </w:pPr>
    </w:p>
    <w:p w14:paraId="4BF3BA4B" w14:textId="77777777" w:rsidR="00990934" w:rsidRDefault="00990934" w:rsidP="00990934">
      <w:pPr>
        <w:pStyle w:val="Default"/>
        <w:rPr>
          <w:sz w:val="23"/>
          <w:szCs w:val="23"/>
        </w:rPr>
      </w:pPr>
    </w:p>
    <w:p w14:paraId="621F9DAD" w14:textId="77777777" w:rsidR="00990934" w:rsidRDefault="00990934" w:rsidP="00990934">
      <w:pPr>
        <w:pStyle w:val="Default"/>
        <w:rPr>
          <w:sz w:val="23"/>
          <w:szCs w:val="23"/>
        </w:rPr>
      </w:pPr>
    </w:p>
    <w:p w14:paraId="3FE35305" w14:textId="77777777" w:rsidR="00990934" w:rsidRDefault="00990934" w:rsidP="00990934">
      <w:pPr>
        <w:pStyle w:val="Default"/>
        <w:rPr>
          <w:sz w:val="23"/>
          <w:szCs w:val="23"/>
        </w:rPr>
      </w:pPr>
    </w:p>
    <w:p w14:paraId="60C3255B" w14:textId="77777777" w:rsidR="00990934" w:rsidRDefault="00990934" w:rsidP="00990934">
      <w:pPr>
        <w:pStyle w:val="Default"/>
        <w:rPr>
          <w:sz w:val="23"/>
          <w:szCs w:val="23"/>
        </w:rPr>
      </w:pPr>
    </w:p>
    <w:p w14:paraId="085DA6A1" w14:textId="77777777" w:rsidR="00990934" w:rsidRDefault="00990934" w:rsidP="00990934">
      <w:pPr>
        <w:pStyle w:val="Default"/>
        <w:rPr>
          <w:sz w:val="23"/>
          <w:szCs w:val="23"/>
        </w:rPr>
      </w:pPr>
    </w:p>
    <w:p w14:paraId="7BE8EA32" w14:textId="77777777" w:rsidR="00990934" w:rsidRDefault="00990934" w:rsidP="00990934">
      <w:pPr>
        <w:pStyle w:val="Default"/>
        <w:rPr>
          <w:sz w:val="23"/>
          <w:szCs w:val="23"/>
        </w:rPr>
      </w:pPr>
    </w:p>
    <w:p w14:paraId="4F783831" w14:textId="77777777" w:rsidR="00990934" w:rsidRDefault="00990934" w:rsidP="00990934">
      <w:pPr>
        <w:pStyle w:val="Default"/>
        <w:rPr>
          <w:sz w:val="23"/>
          <w:szCs w:val="23"/>
        </w:rPr>
      </w:pPr>
    </w:p>
    <w:p w14:paraId="5DCB1DC7" w14:textId="77777777" w:rsidR="00990934" w:rsidRDefault="00990934" w:rsidP="00990934">
      <w:pPr>
        <w:pStyle w:val="Default"/>
        <w:rPr>
          <w:sz w:val="23"/>
          <w:szCs w:val="23"/>
        </w:rPr>
      </w:pPr>
    </w:p>
    <w:p w14:paraId="0C30BD30" w14:textId="77777777" w:rsidR="00990934" w:rsidRDefault="00990934" w:rsidP="00990934">
      <w:pPr>
        <w:pStyle w:val="Default"/>
        <w:rPr>
          <w:sz w:val="23"/>
          <w:szCs w:val="23"/>
        </w:rPr>
      </w:pPr>
    </w:p>
    <w:p w14:paraId="78E65AF5" w14:textId="77777777" w:rsidR="00990934" w:rsidRDefault="00990934" w:rsidP="00990934">
      <w:pPr>
        <w:pStyle w:val="Default"/>
        <w:rPr>
          <w:sz w:val="23"/>
          <w:szCs w:val="23"/>
        </w:rPr>
      </w:pPr>
    </w:p>
    <w:p w14:paraId="7F86149E" w14:textId="77777777" w:rsidR="00990934" w:rsidRDefault="00990934" w:rsidP="00990934">
      <w:pPr>
        <w:pStyle w:val="Default"/>
        <w:rPr>
          <w:sz w:val="23"/>
          <w:szCs w:val="23"/>
        </w:rPr>
      </w:pPr>
    </w:p>
    <w:p w14:paraId="70DE21E5" w14:textId="77777777" w:rsidR="00990934" w:rsidRDefault="00990934" w:rsidP="00990934">
      <w:pPr>
        <w:pStyle w:val="Default"/>
        <w:rPr>
          <w:sz w:val="23"/>
          <w:szCs w:val="23"/>
        </w:rPr>
      </w:pPr>
    </w:p>
    <w:p w14:paraId="3CA16FD1" w14:textId="77777777" w:rsidR="00990934" w:rsidRDefault="00990934" w:rsidP="00990934">
      <w:pPr>
        <w:pStyle w:val="Default"/>
        <w:rPr>
          <w:sz w:val="23"/>
          <w:szCs w:val="23"/>
        </w:rPr>
      </w:pPr>
    </w:p>
    <w:p w14:paraId="21E3A70B" w14:textId="77777777" w:rsidR="00990934" w:rsidRDefault="00990934" w:rsidP="00990934">
      <w:pPr>
        <w:pStyle w:val="Default"/>
        <w:rPr>
          <w:sz w:val="23"/>
          <w:szCs w:val="23"/>
        </w:rPr>
      </w:pPr>
    </w:p>
    <w:p w14:paraId="59F8AC15" w14:textId="77777777" w:rsidR="00990934" w:rsidRDefault="00990934" w:rsidP="00990934">
      <w:pPr>
        <w:pStyle w:val="Default"/>
        <w:rPr>
          <w:sz w:val="23"/>
          <w:szCs w:val="23"/>
        </w:rPr>
      </w:pPr>
    </w:p>
    <w:p w14:paraId="5FA19527" w14:textId="77777777" w:rsidR="00990934" w:rsidRDefault="00990934" w:rsidP="00990934">
      <w:pPr>
        <w:pStyle w:val="Default"/>
        <w:rPr>
          <w:sz w:val="23"/>
          <w:szCs w:val="23"/>
        </w:rPr>
      </w:pPr>
    </w:p>
    <w:p w14:paraId="4398A019" w14:textId="77777777" w:rsidR="00990934" w:rsidRDefault="00990934" w:rsidP="00990934">
      <w:pPr>
        <w:pStyle w:val="Default"/>
        <w:rPr>
          <w:sz w:val="23"/>
          <w:szCs w:val="23"/>
        </w:rPr>
      </w:pPr>
    </w:p>
    <w:p w14:paraId="0558C2F5" w14:textId="77777777" w:rsidR="00990934" w:rsidRDefault="00990934" w:rsidP="00990934">
      <w:pPr>
        <w:pStyle w:val="Default"/>
        <w:rPr>
          <w:sz w:val="23"/>
          <w:szCs w:val="23"/>
        </w:rPr>
      </w:pPr>
    </w:p>
    <w:p w14:paraId="48F87D05" w14:textId="77777777" w:rsidR="00990934" w:rsidRDefault="00990934" w:rsidP="00990934">
      <w:pPr>
        <w:pStyle w:val="Default"/>
        <w:rPr>
          <w:sz w:val="23"/>
          <w:szCs w:val="23"/>
        </w:rPr>
      </w:pPr>
    </w:p>
    <w:p w14:paraId="7740CC6A" w14:textId="77777777" w:rsidR="00990934" w:rsidRDefault="00990934" w:rsidP="00990934">
      <w:pPr>
        <w:pStyle w:val="Default"/>
        <w:rPr>
          <w:sz w:val="23"/>
          <w:szCs w:val="23"/>
        </w:rPr>
      </w:pPr>
    </w:p>
    <w:p w14:paraId="69722C16" w14:textId="77777777" w:rsidR="00990934" w:rsidRDefault="00990934" w:rsidP="00990934">
      <w:pPr>
        <w:pStyle w:val="Default"/>
        <w:rPr>
          <w:sz w:val="23"/>
          <w:szCs w:val="23"/>
        </w:rPr>
      </w:pPr>
    </w:p>
    <w:p w14:paraId="445458BE" w14:textId="77777777" w:rsidR="00990934" w:rsidRDefault="00990934" w:rsidP="00990934">
      <w:pPr>
        <w:pStyle w:val="Default"/>
        <w:rPr>
          <w:sz w:val="23"/>
          <w:szCs w:val="23"/>
        </w:rPr>
      </w:pPr>
    </w:p>
    <w:p w14:paraId="2D0F8329" w14:textId="77777777" w:rsidR="00990934" w:rsidRDefault="00990934" w:rsidP="00990934">
      <w:pPr>
        <w:pStyle w:val="Default"/>
        <w:rPr>
          <w:sz w:val="23"/>
          <w:szCs w:val="23"/>
        </w:rPr>
      </w:pPr>
    </w:p>
    <w:p w14:paraId="50808ED2" w14:textId="77777777" w:rsidR="00990934" w:rsidRDefault="00990934" w:rsidP="00990934">
      <w:pPr>
        <w:pStyle w:val="Default"/>
        <w:rPr>
          <w:sz w:val="23"/>
          <w:szCs w:val="23"/>
        </w:rPr>
      </w:pPr>
    </w:p>
    <w:p w14:paraId="1C961D40" w14:textId="77777777" w:rsidR="00990934" w:rsidRDefault="00990934" w:rsidP="00990934">
      <w:pPr>
        <w:pStyle w:val="Default"/>
        <w:rPr>
          <w:sz w:val="23"/>
          <w:szCs w:val="23"/>
        </w:rPr>
      </w:pPr>
    </w:p>
    <w:p w14:paraId="2CF8B069" w14:textId="77777777" w:rsidR="00990934" w:rsidRDefault="00990934" w:rsidP="00990934">
      <w:pPr>
        <w:pStyle w:val="Default"/>
        <w:rPr>
          <w:sz w:val="23"/>
          <w:szCs w:val="23"/>
        </w:rPr>
      </w:pPr>
    </w:p>
    <w:p w14:paraId="6B552CAF" w14:textId="77777777" w:rsidR="00990934" w:rsidRDefault="00990934" w:rsidP="00990934">
      <w:pPr>
        <w:pStyle w:val="Default"/>
        <w:rPr>
          <w:sz w:val="23"/>
          <w:szCs w:val="23"/>
        </w:rPr>
      </w:pPr>
    </w:p>
    <w:p w14:paraId="428D0F75" w14:textId="77777777" w:rsidR="00990934" w:rsidRDefault="00990934" w:rsidP="00990934">
      <w:pPr>
        <w:pStyle w:val="Default"/>
        <w:rPr>
          <w:sz w:val="23"/>
          <w:szCs w:val="23"/>
        </w:rPr>
      </w:pPr>
    </w:p>
    <w:p w14:paraId="0FD667E0" w14:textId="77777777" w:rsidR="00990934" w:rsidRDefault="00990934" w:rsidP="00990934">
      <w:pPr>
        <w:pStyle w:val="Default"/>
        <w:jc w:val="center"/>
        <w:rPr>
          <w:sz w:val="23"/>
          <w:szCs w:val="23"/>
        </w:rPr>
      </w:pPr>
    </w:p>
    <w:p w14:paraId="0CE4FF36" w14:textId="68F7292F" w:rsidR="00990934" w:rsidRDefault="00990934" w:rsidP="00990934">
      <w:pPr>
        <w:pStyle w:val="Default"/>
        <w:jc w:val="center"/>
        <w:rPr>
          <w:sz w:val="23"/>
          <w:szCs w:val="23"/>
        </w:rPr>
      </w:pPr>
      <w:r>
        <w:rPr>
          <w:sz w:val="23"/>
          <w:szCs w:val="23"/>
        </w:rPr>
        <w:t>© Copyright by Sean X Duan 2021</w:t>
      </w:r>
    </w:p>
    <w:p w14:paraId="6CF3ED5A" w14:textId="77777777" w:rsidR="00990934" w:rsidRDefault="00990934" w:rsidP="00990934">
      <w:pPr>
        <w:pStyle w:val="Default"/>
        <w:jc w:val="center"/>
        <w:rPr>
          <w:sz w:val="23"/>
          <w:szCs w:val="23"/>
        </w:rPr>
      </w:pPr>
    </w:p>
    <w:p w14:paraId="2FB76A8E" w14:textId="0D6EA686" w:rsidR="00945302" w:rsidRPr="00945302" w:rsidRDefault="00990934" w:rsidP="00990934">
      <w:pPr>
        <w:spacing w:after="0"/>
        <w:jc w:val="center"/>
        <w:rPr>
          <w:rFonts w:ascii="Times New Roman" w:eastAsia="Calibri" w:hAnsi="Times New Roman" w:cs="Times New Roman"/>
        </w:rPr>
      </w:pPr>
      <w:r>
        <w:rPr>
          <w:sz w:val="23"/>
          <w:szCs w:val="23"/>
        </w:rPr>
        <w:t xml:space="preserve">All Rights Reserved </w:t>
      </w:r>
      <w:r w:rsidR="00945302" w:rsidRPr="00945302">
        <w:rPr>
          <w:rFonts w:ascii="Times New Roman" w:eastAsia="Calibri" w:hAnsi="Times New Roman" w:cs="Times New Roman"/>
        </w:rPr>
        <w:br w:type="page"/>
      </w:r>
    </w:p>
    <w:p w14:paraId="2A7F859B" w14:textId="77777777" w:rsidR="00945302" w:rsidRPr="00945302" w:rsidRDefault="00945302" w:rsidP="00383C43">
      <w:pPr>
        <w:spacing w:after="0" w:line="360" w:lineRule="atLeast"/>
        <w:jc w:val="center"/>
        <w:rPr>
          <w:rFonts w:ascii="Times New Roman" w:eastAsia="Calibri" w:hAnsi="Times New Roman" w:cs="Times New Roman"/>
        </w:rPr>
      </w:pPr>
      <w:r w:rsidRPr="00945302">
        <w:rPr>
          <w:rFonts w:ascii="Times New Roman" w:eastAsia="Calibri" w:hAnsi="Times New Roman" w:cs="Times New Roman"/>
        </w:rPr>
        <w:lastRenderedPageBreak/>
        <w:t>ACKNOWLEDGEMENTS</w:t>
      </w:r>
    </w:p>
    <w:p w14:paraId="793551BD" w14:textId="77777777" w:rsidR="00945302" w:rsidRPr="00945302" w:rsidRDefault="00945302" w:rsidP="00383C43">
      <w:pPr>
        <w:spacing w:after="0" w:line="360" w:lineRule="atLeast"/>
        <w:jc w:val="center"/>
        <w:rPr>
          <w:rFonts w:ascii="Times New Roman" w:eastAsia="Calibri" w:hAnsi="Times New Roman" w:cs="Times New Roman"/>
        </w:rPr>
      </w:pPr>
    </w:p>
    <w:p w14:paraId="0D8DB5FA" w14:textId="77CFDB39" w:rsidR="00945302" w:rsidRPr="00945302" w:rsidRDefault="003777BA" w:rsidP="00383C43">
      <w:pPr>
        <w:spacing w:after="90" w:line="360" w:lineRule="atLeast"/>
        <w:ind w:firstLine="432"/>
        <w:jc w:val="center"/>
        <w:rPr>
          <w:rFonts w:ascii="Times New Roman" w:eastAsia="Calibri" w:hAnsi="Times New Roman" w:cs="Times New Roman"/>
        </w:rPr>
      </w:pPr>
      <w:r w:rsidRPr="00352544">
        <w:rPr>
          <w:rFonts w:ascii="Times New Roman" w:eastAsia="Calibri" w:hAnsi="Times New Roman" w:cs="Times New Roman"/>
        </w:rPr>
        <w:t xml:space="preserve">Thank you to Professor Schaffer for being willing to work with </w:t>
      </w:r>
      <w:proofErr w:type="gramStart"/>
      <w:r w:rsidRPr="00352544">
        <w:rPr>
          <w:rFonts w:ascii="Times New Roman" w:eastAsia="Calibri" w:hAnsi="Times New Roman" w:cs="Times New Roman"/>
        </w:rPr>
        <w:t>me, and</w:t>
      </w:r>
      <w:proofErr w:type="gramEnd"/>
      <w:r w:rsidRPr="00352544">
        <w:rPr>
          <w:rFonts w:ascii="Times New Roman" w:eastAsia="Calibri" w:hAnsi="Times New Roman" w:cs="Times New Roman"/>
        </w:rPr>
        <w:t xml:space="preserve"> giving me the mentorship and energy needed to refine an often-times rough draft into a final copy</w:t>
      </w:r>
      <w:r w:rsidR="00945302" w:rsidRPr="00945302">
        <w:rPr>
          <w:rFonts w:ascii="Times New Roman" w:eastAsia="Calibri" w:hAnsi="Times New Roman" w:cs="Times New Roman"/>
        </w:rPr>
        <w:t>.</w:t>
      </w:r>
      <w:r w:rsidRPr="00352544">
        <w:rPr>
          <w:rFonts w:ascii="Times New Roman" w:eastAsia="Calibri" w:hAnsi="Times New Roman" w:cs="Times New Roman"/>
        </w:rPr>
        <w:t xml:space="preserve"> Thank you to Professors </w:t>
      </w:r>
      <w:proofErr w:type="spellStart"/>
      <w:r w:rsidRPr="00352544">
        <w:rPr>
          <w:rFonts w:ascii="Times New Roman" w:eastAsia="Calibri" w:hAnsi="Times New Roman" w:cs="Times New Roman"/>
        </w:rPr>
        <w:t>Wikle</w:t>
      </w:r>
      <w:proofErr w:type="spellEnd"/>
      <w:r w:rsidRPr="00352544">
        <w:rPr>
          <w:rFonts w:ascii="Times New Roman" w:eastAsia="Calibri" w:hAnsi="Times New Roman" w:cs="Times New Roman"/>
        </w:rPr>
        <w:t>, Thombs, and Chao, for all being extremely good, and helpful, sources of feedback on any statistical errors I may have made in the process.</w:t>
      </w:r>
      <w:r w:rsidR="004E1EC8" w:rsidRPr="00352544">
        <w:rPr>
          <w:rFonts w:ascii="Times New Roman" w:eastAsia="Calibri" w:hAnsi="Times New Roman" w:cs="Times New Roman"/>
        </w:rPr>
        <w:t xml:space="preserve"> To </w:t>
      </w:r>
      <w:r w:rsidR="00996B5B">
        <w:rPr>
          <w:rFonts w:ascii="Times New Roman" w:eastAsia="Calibri" w:hAnsi="Times New Roman" w:cs="Times New Roman"/>
        </w:rPr>
        <w:t xml:space="preserve">Professor </w:t>
      </w:r>
      <w:r w:rsidR="004E1EC8" w:rsidRPr="00352544">
        <w:rPr>
          <w:rFonts w:ascii="Times New Roman" w:eastAsia="Calibri" w:hAnsi="Times New Roman" w:cs="Times New Roman"/>
        </w:rPr>
        <w:t xml:space="preserve">Koopman and Professor Sheldon – Wow! I’m sure that you all didn’t expect this </w:t>
      </w:r>
      <w:r w:rsidR="00324320" w:rsidRPr="00352544">
        <w:rPr>
          <w:rFonts w:ascii="Times New Roman" w:eastAsia="Calibri" w:hAnsi="Times New Roman" w:cs="Times New Roman"/>
        </w:rPr>
        <w:t xml:space="preserve">cake </w:t>
      </w:r>
      <w:r w:rsidR="004E1EC8" w:rsidRPr="00352544">
        <w:rPr>
          <w:rFonts w:ascii="Times New Roman" w:eastAsia="Calibri" w:hAnsi="Times New Roman" w:cs="Times New Roman"/>
        </w:rPr>
        <w:t xml:space="preserve">to take this long to bake, but COVID-19 crushes the best laid </w:t>
      </w:r>
      <w:proofErr w:type="gramStart"/>
      <w:r w:rsidR="004E1EC8" w:rsidRPr="00352544">
        <w:rPr>
          <w:rFonts w:ascii="Times New Roman" w:eastAsia="Calibri" w:hAnsi="Times New Roman" w:cs="Times New Roman"/>
        </w:rPr>
        <w:t>plans;</w:t>
      </w:r>
      <w:proofErr w:type="gramEnd"/>
      <w:r w:rsidR="004E1EC8" w:rsidRPr="00352544">
        <w:rPr>
          <w:rFonts w:ascii="Times New Roman" w:eastAsia="Calibri" w:hAnsi="Times New Roman" w:cs="Times New Roman"/>
        </w:rPr>
        <w:t xml:space="preserve"> Much appreciation for all the patience </w:t>
      </w:r>
      <w:r w:rsidR="001B69DA" w:rsidRPr="00352544">
        <w:rPr>
          <w:rFonts w:ascii="Times New Roman" w:eastAsia="Calibri" w:hAnsi="Times New Roman" w:cs="Times New Roman"/>
        </w:rPr>
        <w:t xml:space="preserve">in </w:t>
      </w:r>
      <w:r w:rsidR="004E1EC8" w:rsidRPr="00352544">
        <w:rPr>
          <w:rFonts w:ascii="Times New Roman" w:eastAsia="Calibri" w:hAnsi="Times New Roman" w:cs="Times New Roman"/>
        </w:rPr>
        <w:t>the process.</w:t>
      </w:r>
    </w:p>
    <w:p w14:paraId="108AE41B" w14:textId="77777777" w:rsidR="00945302" w:rsidRPr="00945302" w:rsidRDefault="00945302" w:rsidP="00383C43">
      <w:pPr>
        <w:spacing w:after="0"/>
        <w:jc w:val="center"/>
        <w:rPr>
          <w:rFonts w:ascii="Times New Roman" w:eastAsia="Calibri" w:hAnsi="Times New Roman" w:cs="Times New Roman"/>
        </w:rPr>
      </w:pPr>
      <w:r w:rsidRPr="00945302">
        <w:rPr>
          <w:rFonts w:ascii="Times New Roman" w:eastAsia="Calibri" w:hAnsi="Times New Roman" w:cs="Times New Roman"/>
        </w:rPr>
        <w:br w:type="page"/>
      </w:r>
    </w:p>
    <w:p w14:paraId="531561EB" w14:textId="77777777" w:rsidR="00945302" w:rsidRPr="00352544" w:rsidRDefault="00945302" w:rsidP="00945302">
      <w:pPr>
        <w:pStyle w:val="BodyText"/>
      </w:pPr>
    </w:p>
    <w:sdt>
      <w:sdtPr>
        <w:rPr>
          <w:rFonts w:asciiTheme="minorHAnsi" w:eastAsiaTheme="minorHAnsi" w:hAnsiTheme="minorHAnsi" w:cstheme="minorBidi"/>
          <w:color w:val="auto"/>
          <w:sz w:val="24"/>
          <w:szCs w:val="24"/>
        </w:rPr>
        <w:id w:val="-1465812723"/>
        <w:docPartObj>
          <w:docPartGallery w:val="Table of Contents"/>
          <w:docPartUnique/>
        </w:docPartObj>
      </w:sdtPr>
      <w:sdtEndPr/>
      <w:sdtContent>
        <w:p w14:paraId="47AEC190" w14:textId="77777777" w:rsidR="00481107" w:rsidRPr="00352544" w:rsidRDefault="008C12F4" w:rsidP="00945302">
          <w:pPr>
            <w:pStyle w:val="TOCHeading"/>
            <w:spacing w:line="480" w:lineRule="auto"/>
            <w:rPr>
              <w:color w:val="auto"/>
              <w:sz w:val="24"/>
              <w:szCs w:val="24"/>
            </w:rPr>
          </w:pPr>
          <w:r w:rsidRPr="00352544">
            <w:rPr>
              <w:color w:val="auto"/>
              <w:sz w:val="24"/>
              <w:szCs w:val="24"/>
            </w:rPr>
            <w:t>Table of Contents</w:t>
          </w:r>
        </w:p>
        <w:p w14:paraId="163E0894" w14:textId="70F7F231" w:rsidR="007C1AF2" w:rsidRDefault="008C12F4">
          <w:pPr>
            <w:pStyle w:val="TOC1"/>
            <w:tabs>
              <w:tab w:val="right" w:leader="dot" w:pos="9350"/>
            </w:tabs>
            <w:rPr>
              <w:ins w:id="0" w:author="Sean Duan" w:date="2021-11-02T13:50:00Z"/>
              <w:rFonts w:eastAsiaTheme="minorEastAsia"/>
              <w:noProof/>
              <w:sz w:val="22"/>
              <w:szCs w:val="22"/>
            </w:rPr>
          </w:pPr>
          <w:r w:rsidRPr="00352544">
            <w:fldChar w:fldCharType="begin"/>
          </w:r>
          <w:r w:rsidRPr="00352544">
            <w:instrText>TOC \o "1-2" \h \z \u</w:instrText>
          </w:r>
          <w:r w:rsidRPr="00352544">
            <w:fldChar w:fldCharType="separate"/>
          </w:r>
          <w:ins w:id="1" w:author="Sean Duan" w:date="2021-11-02T13:50:00Z">
            <w:r w:rsidR="007C1AF2" w:rsidRPr="00BB71CB">
              <w:rPr>
                <w:rStyle w:val="Hyperlink"/>
                <w:noProof/>
              </w:rPr>
              <w:fldChar w:fldCharType="begin"/>
            </w:r>
            <w:r w:rsidR="007C1AF2" w:rsidRPr="00BB71CB">
              <w:rPr>
                <w:rStyle w:val="Hyperlink"/>
                <w:noProof/>
              </w:rPr>
              <w:instrText xml:space="preserve"> </w:instrText>
            </w:r>
            <w:r w:rsidR="007C1AF2">
              <w:rPr>
                <w:noProof/>
              </w:rPr>
              <w:instrText>HYPERLINK \l "_Toc86753460"</w:instrText>
            </w:r>
            <w:r w:rsidR="007C1AF2" w:rsidRPr="00BB71CB">
              <w:rPr>
                <w:rStyle w:val="Hyperlink"/>
                <w:noProof/>
              </w:rPr>
              <w:instrText xml:space="preserve"> </w:instrText>
            </w:r>
          </w:ins>
          <w:ins w:id="2" w:author="Sean Duan" w:date="2021-11-02T16:12:00Z">
            <w:r w:rsidR="003B3389" w:rsidRPr="00BB71CB">
              <w:rPr>
                <w:rStyle w:val="Hyperlink"/>
                <w:noProof/>
              </w:rPr>
            </w:r>
          </w:ins>
          <w:ins w:id="3" w:author="Sean Duan" w:date="2021-11-02T13:50:00Z">
            <w:r w:rsidR="007C1AF2" w:rsidRPr="00BB71CB">
              <w:rPr>
                <w:rStyle w:val="Hyperlink"/>
                <w:noProof/>
              </w:rPr>
              <w:fldChar w:fldCharType="separate"/>
            </w:r>
            <w:r w:rsidR="007C1AF2" w:rsidRPr="00BB71CB">
              <w:rPr>
                <w:rStyle w:val="Hyperlink"/>
                <w:noProof/>
              </w:rPr>
              <w:t>Abstract</w:t>
            </w:r>
            <w:r w:rsidR="007C1AF2">
              <w:rPr>
                <w:noProof/>
                <w:webHidden/>
              </w:rPr>
              <w:tab/>
            </w:r>
            <w:r w:rsidR="007C1AF2">
              <w:rPr>
                <w:noProof/>
                <w:webHidden/>
              </w:rPr>
              <w:fldChar w:fldCharType="begin"/>
            </w:r>
            <w:r w:rsidR="007C1AF2">
              <w:rPr>
                <w:noProof/>
                <w:webHidden/>
              </w:rPr>
              <w:instrText xml:space="preserve"> PAGEREF _Toc86753460 \h </w:instrText>
            </w:r>
          </w:ins>
          <w:r w:rsidR="007C1AF2">
            <w:rPr>
              <w:noProof/>
              <w:webHidden/>
            </w:rPr>
          </w:r>
          <w:r w:rsidR="007C1AF2">
            <w:rPr>
              <w:noProof/>
              <w:webHidden/>
            </w:rPr>
            <w:fldChar w:fldCharType="separate"/>
          </w:r>
          <w:ins w:id="4" w:author="Sean Duan" w:date="2021-11-02T16:12:00Z">
            <w:r w:rsidR="003B3389">
              <w:rPr>
                <w:noProof/>
                <w:webHidden/>
              </w:rPr>
              <w:t>7</w:t>
            </w:r>
          </w:ins>
          <w:ins w:id="5" w:author="Sean Duan" w:date="2021-11-02T13:50:00Z">
            <w:r w:rsidR="007C1AF2">
              <w:rPr>
                <w:noProof/>
                <w:webHidden/>
              </w:rPr>
              <w:fldChar w:fldCharType="end"/>
            </w:r>
            <w:r w:rsidR="007C1AF2" w:rsidRPr="00BB71CB">
              <w:rPr>
                <w:rStyle w:val="Hyperlink"/>
                <w:noProof/>
              </w:rPr>
              <w:fldChar w:fldCharType="end"/>
            </w:r>
          </w:ins>
        </w:p>
        <w:p w14:paraId="64DBCA10" w14:textId="76C28E92" w:rsidR="007C1AF2" w:rsidRDefault="007C1AF2">
          <w:pPr>
            <w:pStyle w:val="TOC1"/>
            <w:tabs>
              <w:tab w:val="right" w:leader="dot" w:pos="9350"/>
            </w:tabs>
            <w:rPr>
              <w:ins w:id="6" w:author="Sean Duan" w:date="2021-11-02T13:50:00Z"/>
              <w:rFonts w:eastAsiaTheme="minorEastAsia"/>
              <w:noProof/>
              <w:sz w:val="22"/>
              <w:szCs w:val="22"/>
            </w:rPr>
          </w:pPr>
          <w:ins w:id="7" w:author="Sean Duan" w:date="2021-11-02T13:50:00Z">
            <w:r w:rsidRPr="00BB71CB">
              <w:rPr>
                <w:rStyle w:val="Hyperlink"/>
                <w:noProof/>
              </w:rPr>
              <w:fldChar w:fldCharType="begin"/>
            </w:r>
            <w:r w:rsidRPr="00BB71CB">
              <w:rPr>
                <w:rStyle w:val="Hyperlink"/>
                <w:noProof/>
              </w:rPr>
              <w:instrText xml:space="preserve"> </w:instrText>
            </w:r>
            <w:r>
              <w:rPr>
                <w:noProof/>
              </w:rPr>
              <w:instrText>HYPERLINK \l "_Toc86753461"</w:instrText>
            </w:r>
            <w:r w:rsidRPr="00BB71CB">
              <w:rPr>
                <w:rStyle w:val="Hyperlink"/>
                <w:noProof/>
              </w:rPr>
              <w:instrText xml:space="preserve"> </w:instrText>
            </w:r>
          </w:ins>
          <w:ins w:id="8" w:author="Sean Duan" w:date="2021-11-02T16:12:00Z">
            <w:r w:rsidR="003B3389" w:rsidRPr="00BB71CB">
              <w:rPr>
                <w:rStyle w:val="Hyperlink"/>
                <w:noProof/>
              </w:rPr>
            </w:r>
          </w:ins>
          <w:ins w:id="9" w:author="Sean Duan" w:date="2021-11-02T13:50:00Z">
            <w:r w:rsidRPr="00BB71CB">
              <w:rPr>
                <w:rStyle w:val="Hyperlink"/>
                <w:noProof/>
              </w:rPr>
              <w:fldChar w:fldCharType="separate"/>
            </w:r>
            <w:r w:rsidRPr="00BB71CB">
              <w:rPr>
                <w:rStyle w:val="Hyperlink"/>
                <w:noProof/>
              </w:rPr>
              <w:t>Introduction</w:t>
            </w:r>
            <w:r>
              <w:rPr>
                <w:noProof/>
                <w:webHidden/>
              </w:rPr>
              <w:tab/>
            </w:r>
            <w:r>
              <w:rPr>
                <w:noProof/>
                <w:webHidden/>
              </w:rPr>
              <w:fldChar w:fldCharType="begin"/>
            </w:r>
            <w:r>
              <w:rPr>
                <w:noProof/>
                <w:webHidden/>
              </w:rPr>
              <w:instrText xml:space="preserve"> PAGEREF _Toc86753461 \h </w:instrText>
            </w:r>
          </w:ins>
          <w:r>
            <w:rPr>
              <w:noProof/>
              <w:webHidden/>
            </w:rPr>
          </w:r>
          <w:r>
            <w:rPr>
              <w:noProof/>
              <w:webHidden/>
            </w:rPr>
            <w:fldChar w:fldCharType="separate"/>
          </w:r>
          <w:ins w:id="10" w:author="Sean Duan" w:date="2021-11-02T16:12:00Z">
            <w:r w:rsidR="003B3389">
              <w:rPr>
                <w:noProof/>
                <w:webHidden/>
              </w:rPr>
              <w:t>9</w:t>
            </w:r>
          </w:ins>
          <w:ins w:id="11" w:author="Sean Duan" w:date="2021-11-02T13:50:00Z">
            <w:r>
              <w:rPr>
                <w:noProof/>
                <w:webHidden/>
              </w:rPr>
              <w:fldChar w:fldCharType="end"/>
            </w:r>
            <w:r w:rsidRPr="00BB71CB">
              <w:rPr>
                <w:rStyle w:val="Hyperlink"/>
                <w:noProof/>
              </w:rPr>
              <w:fldChar w:fldCharType="end"/>
            </w:r>
          </w:ins>
        </w:p>
        <w:p w14:paraId="5EE3BFC5" w14:textId="0A415FA9" w:rsidR="007C1AF2" w:rsidRDefault="007C1AF2">
          <w:pPr>
            <w:pStyle w:val="TOC2"/>
            <w:tabs>
              <w:tab w:val="right" w:leader="dot" w:pos="9350"/>
            </w:tabs>
            <w:rPr>
              <w:ins w:id="12" w:author="Sean Duan" w:date="2021-11-02T13:50:00Z"/>
              <w:rFonts w:eastAsiaTheme="minorEastAsia"/>
              <w:noProof/>
              <w:sz w:val="22"/>
              <w:szCs w:val="22"/>
            </w:rPr>
          </w:pPr>
          <w:ins w:id="13" w:author="Sean Duan" w:date="2021-11-02T13:50:00Z">
            <w:r w:rsidRPr="00BB71CB">
              <w:rPr>
                <w:rStyle w:val="Hyperlink"/>
                <w:noProof/>
              </w:rPr>
              <w:fldChar w:fldCharType="begin"/>
            </w:r>
            <w:r w:rsidRPr="00BB71CB">
              <w:rPr>
                <w:rStyle w:val="Hyperlink"/>
                <w:noProof/>
              </w:rPr>
              <w:instrText xml:space="preserve"> </w:instrText>
            </w:r>
            <w:r>
              <w:rPr>
                <w:noProof/>
              </w:rPr>
              <w:instrText>HYPERLINK \l "_Toc86753462"</w:instrText>
            </w:r>
            <w:r w:rsidRPr="00BB71CB">
              <w:rPr>
                <w:rStyle w:val="Hyperlink"/>
                <w:noProof/>
              </w:rPr>
              <w:instrText xml:space="preserve"> </w:instrText>
            </w:r>
          </w:ins>
          <w:ins w:id="14" w:author="Sean Duan" w:date="2021-11-02T16:12:00Z">
            <w:r w:rsidR="003B3389" w:rsidRPr="00BB71CB">
              <w:rPr>
                <w:rStyle w:val="Hyperlink"/>
                <w:noProof/>
              </w:rPr>
            </w:r>
          </w:ins>
          <w:ins w:id="15" w:author="Sean Duan" w:date="2021-11-02T13:50:00Z">
            <w:r w:rsidRPr="00BB71CB">
              <w:rPr>
                <w:rStyle w:val="Hyperlink"/>
                <w:noProof/>
              </w:rPr>
              <w:fldChar w:fldCharType="separate"/>
            </w:r>
            <w:r w:rsidRPr="00BB71CB">
              <w:rPr>
                <w:rStyle w:val="Hyperlink"/>
                <w:noProof/>
              </w:rPr>
              <w:t>Inadequacies with our current system</w:t>
            </w:r>
            <w:r>
              <w:rPr>
                <w:noProof/>
                <w:webHidden/>
              </w:rPr>
              <w:tab/>
            </w:r>
            <w:r>
              <w:rPr>
                <w:noProof/>
                <w:webHidden/>
              </w:rPr>
              <w:fldChar w:fldCharType="begin"/>
            </w:r>
            <w:r>
              <w:rPr>
                <w:noProof/>
                <w:webHidden/>
              </w:rPr>
              <w:instrText xml:space="preserve"> PAGEREF _Toc86753462 \h </w:instrText>
            </w:r>
          </w:ins>
          <w:r>
            <w:rPr>
              <w:noProof/>
              <w:webHidden/>
            </w:rPr>
          </w:r>
          <w:r>
            <w:rPr>
              <w:noProof/>
              <w:webHidden/>
            </w:rPr>
            <w:fldChar w:fldCharType="separate"/>
          </w:r>
          <w:ins w:id="16" w:author="Sean Duan" w:date="2021-11-02T16:12:00Z">
            <w:r w:rsidR="003B3389">
              <w:rPr>
                <w:noProof/>
                <w:webHidden/>
              </w:rPr>
              <w:t>2</w:t>
            </w:r>
          </w:ins>
          <w:ins w:id="17" w:author="Sean Duan" w:date="2021-11-02T13:50:00Z">
            <w:r>
              <w:rPr>
                <w:noProof/>
                <w:webHidden/>
              </w:rPr>
              <w:fldChar w:fldCharType="end"/>
            </w:r>
            <w:r w:rsidRPr="00BB71CB">
              <w:rPr>
                <w:rStyle w:val="Hyperlink"/>
                <w:noProof/>
              </w:rPr>
              <w:fldChar w:fldCharType="end"/>
            </w:r>
          </w:ins>
        </w:p>
        <w:p w14:paraId="6240E159" w14:textId="23F10989" w:rsidR="007C1AF2" w:rsidRDefault="007C1AF2">
          <w:pPr>
            <w:pStyle w:val="TOC2"/>
            <w:tabs>
              <w:tab w:val="right" w:leader="dot" w:pos="9350"/>
            </w:tabs>
            <w:rPr>
              <w:ins w:id="18" w:author="Sean Duan" w:date="2021-11-02T13:50:00Z"/>
              <w:rFonts w:eastAsiaTheme="minorEastAsia"/>
              <w:noProof/>
              <w:sz w:val="22"/>
              <w:szCs w:val="22"/>
            </w:rPr>
          </w:pPr>
          <w:ins w:id="19" w:author="Sean Duan" w:date="2021-11-02T13:50:00Z">
            <w:r w:rsidRPr="00BB71CB">
              <w:rPr>
                <w:rStyle w:val="Hyperlink"/>
                <w:noProof/>
              </w:rPr>
              <w:fldChar w:fldCharType="begin"/>
            </w:r>
            <w:r w:rsidRPr="00BB71CB">
              <w:rPr>
                <w:rStyle w:val="Hyperlink"/>
                <w:noProof/>
              </w:rPr>
              <w:instrText xml:space="preserve"> </w:instrText>
            </w:r>
            <w:r>
              <w:rPr>
                <w:noProof/>
              </w:rPr>
              <w:instrText>HYPERLINK \l "_Toc86753463"</w:instrText>
            </w:r>
            <w:r w:rsidRPr="00BB71CB">
              <w:rPr>
                <w:rStyle w:val="Hyperlink"/>
                <w:noProof/>
              </w:rPr>
              <w:instrText xml:space="preserve"> </w:instrText>
            </w:r>
          </w:ins>
          <w:ins w:id="20" w:author="Sean Duan" w:date="2021-11-02T16:12:00Z">
            <w:r w:rsidR="003B3389" w:rsidRPr="00BB71CB">
              <w:rPr>
                <w:rStyle w:val="Hyperlink"/>
                <w:noProof/>
              </w:rPr>
            </w:r>
          </w:ins>
          <w:ins w:id="21" w:author="Sean Duan" w:date="2021-11-02T13:50:00Z">
            <w:r w:rsidRPr="00BB71CB">
              <w:rPr>
                <w:rStyle w:val="Hyperlink"/>
                <w:noProof/>
              </w:rPr>
              <w:fldChar w:fldCharType="separate"/>
            </w:r>
            <w:r w:rsidRPr="00BB71CB">
              <w:rPr>
                <w:rStyle w:val="Hyperlink"/>
                <w:noProof/>
              </w:rPr>
              <w:t>Benefits of Universal Health Care</w:t>
            </w:r>
            <w:r>
              <w:rPr>
                <w:noProof/>
                <w:webHidden/>
              </w:rPr>
              <w:tab/>
            </w:r>
            <w:r>
              <w:rPr>
                <w:noProof/>
                <w:webHidden/>
              </w:rPr>
              <w:fldChar w:fldCharType="begin"/>
            </w:r>
            <w:r>
              <w:rPr>
                <w:noProof/>
                <w:webHidden/>
              </w:rPr>
              <w:instrText xml:space="preserve"> PAGEREF _Toc86753463 \h </w:instrText>
            </w:r>
          </w:ins>
          <w:r>
            <w:rPr>
              <w:noProof/>
              <w:webHidden/>
            </w:rPr>
          </w:r>
          <w:r>
            <w:rPr>
              <w:noProof/>
              <w:webHidden/>
            </w:rPr>
            <w:fldChar w:fldCharType="separate"/>
          </w:r>
          <w:ins w:id="22" w:author="Sean Duan" w:date="2021-11-02T16:12:00Z">
            <w:r w:rsidR="003B3389">
              <w:rPr>
                <w:noProof/>
                <w:webHidden/>
              </w:rPr>
              <w:t>4</w:t>
            </w:r>
          </w:ins>
          <w:ins w:id="23" w:author="Sean Duan" w:date="2021-11-02T13:50:00Z">
            <w:r>
              <w:rPr>
                <w:noProof/>
                <w:webHidden/>
              </w:rPr>
              <w:fldChar w:fldCharType="end"/>
            </w:r>
            <w:r w:rsidRPr="00BB71CB">
              <w:rPr>
                <w:rStyle w:val="Hyperlink"/>
                <w:noProof/>
              </w:rPr>
              <w:fldChar w:fldCharType="end"/>
            </w:r>
          </w:ins>
        </w:p>
        <w:p w14:paraId="6E120C0A" w14:textId="047ADC2F" w:rsidR="007C1AF2" w:rsidRDefault="007C1AF2">
          <w:pPr>
            <w:pStyle w:val="TOC2"/>
            <w:tabs>
              <w:tab w:val="right" w:leader="dot" w:pos="9350"/>
            </w:tabs>
            <w:rPr>
              <w:ins w:id="24" w:author="Sean Duan" w:date="2021-11-02T13:50:00Z"/>
              <w:rFonts w:eastAsiaTheme="minorEastAsia"/>
              <w:noProof/>
              <w:sz w:val="22"/>
              <w:szCs w:val="22"/>
            </w:rPr>
          </w:pPr>
          <w:ins w:id="25" w:author="Sean Duan" w:date="2021-11-02T13:50:00Z">
            <w:r w:rsidRPr="00BB71CB">
              <w:rPr>
                <w:rStyle w:val="Hyperlink"/>
                <w:noProof/>
              </w:rPr>
              <w:fldChar w:fldCharType="begin"/>
            </w:r>
            <w:r w:rsidRPr="00BB71CB">
              <w:rPr>
                <w:rStyle w:val="Hyperlink"/>
                <w:noProof/>
              </w:rPr>
              <w:instrText xml:space="preserve"> </w:instrText>
            </w:r>
            <w:r>
              <w:rPr>
                <w:noProof/>
              </w:rPr>
              <w:instrText>HYPERLINK \l "_Toc86753464"</w:instrText>
            </w:r>
            <w:r w:rsidRPr="00BB71CB">
              <w:rPr>
                <w:rStyle w:val="Hyperlink"/>
                <w:noProof/>
              </w:rPr>
              <w:instrText xml:space="preserve"> </w:instrText>
            </w:r>
          </w:ins>
          <w:ins w:id="26" w:author="Sean Duan" w:date="2021-11-02T16:12:00Z">
            <w:r w:rsidR="003B3389" w:rsidRPr="00BB71CB">
              <w:rPr>
                <w:rStyle w:val="Hyperlink"/>
                <w:noProof/>
              </w:rPr>
            </w:r>
          </w:ins>
          <w:ins w:id="27" w:author="Sean Duan" w:date="2021-11-02T13:50:00Z">
            <w:r w:rsidRPr="00BB71CB">
              <w:rPr>
                <w:rStyle w:val="Hyperlink"/>
                <w:noProof/>
              </w:rPr>
              <w:fldChar w:fldCharType="separate"/>
            </w:r>
            <w:r w:rsidRPr="00BB71CB">
              <w:rPr>
                <w:rStyle w:val="Hyperlink"/>
                <w:noProof/>
              </w:rPr>
              <w:t>Opposition and Support to Universal Health Care</w:t>
            </w:r>
            <w:r>
              <w:rPr>
                <w:noProof/>
                <w:webHidden/>
              </w:rPr>
              <w:tab/>
            </w:r>
            <w:r>
              <w:rPr>
                <w:noProof/>
                <w:webHidden/>
              </w:rPr>
              <w:fldChar w:fldCharType="begin"/>
            </w:r>
            <w:r>
              <w:rPr>
                <w:noProof/>
                <w:webHidden/>
              </w:rPr>
              <w:instrText xml:space="preserve"> PAGEREF _Toc86753464 \h </w:instrText>
            </w:r>
          </w:ins>
          <w:r>
            <w:rPr>
              <w:noProof/>
              <w:webHidden/>
            </w:rPr>
          </w:r>
          <w:r>
            <w:rPr>
              <w:noProof/>
              <w:webHidden/>
            </w:rPr>
            <w:fldChar w:fldCharType="separate"/>
          </w:r>
          <w:ins w:id="28" w:author="Sean Duan" w:date="2021-11-02T16:12:00Z">
            <w:r w:rsidR="003B3389">
              <w:rPr>
                <w:noProof/>
                <w:webHidden/>
              </w:rPr>
              <w:t>6</w:t>
            </w:r>
          </w:ins>
          <w:ins w:id="29" w:author="Sean Duan" w:date="2021-11-02T13:50:00Z">
            <w:r>
              <w:rPr>
                <w:noProof/>
                <w:webHidden/>
              </w:rPr>
              <w:fldChar w:fldCharType="end"/>
            </w:r>
            <w:r w:rsidRPr="00BB71CB">
              <w:rPr>
                <w:rStyle w:val="Hyperlink"/>
                <w:noProof/>
              </w:rPr>
              <w:fldChar w:fldCharType="end"/>
            </w:r>
          </w:ins>
        </w:p>
        <w:p w14:paraId="4564CD60" w14:textId="35CE6F43" w:rsidR="007C1AF2" w:rsidRDefault="007C1AF2">
          <w:pPr>
            <w:pStyle w:val="TOC2"/>
            <w:tabs>
              <w:tab w:val="right" w:leader="dot" w:pos="9350"/>
            </w:tabs>
            <w:rPr>
              <w:ins w:id="30" w:author="Sean Duan" w:date="2021-11-02T13:50:00Z"/>
              <w:rFonts w:eastAsiaTheme="minorEastAsia"/>
              <w:noProof/>
              <w:sz w:val="22"/>
              <w:szCs w:val="22"/>
            </w:rPr>
          </w:pPr>
          <w:ins w:id="31" w:author="Sean Duan" w:date="2021-11-02T13:50:00Z">
            <w:r w:rsidRPr="00BB71CB">
              <w:rPr>
                <w:rStyle w:val="Hyperlink"/>
                <w:noProof/>
              </w:rPr>
              <w:fldChar w:fldCharType="begin"/>
            </w:r>
            <w:r w:rsidRPr="00BB71CB">
              <w:rPr>
                <w:rStyle w:val="Hyperlink"/>
                <w:noProof/>
              </w:rPr>
              <w:instrText xml:space="preserve"> </w:instrText>
            </w:r>
            <w:r>
              <w:rPr>
                <w:noProof/>
              </w:rPr>
              <w:instrText>HYPERLINK \l "_Toc86753465"</w:instrText>
            </w:r>
            <w:r w:rsidRPr="00BB71CB">
              <w:rPr>
                <w:rStyle w:val="Hyperlink"/>
                <w:noProof/>
              </w:rPr>
              <w:instrText xml:space="preserve"> </w:instrText>
            </w:r>
          </w:ins>
          <w:ins w:id="32" w:author="Sean Duan" w:date="2021-11-02T16:12:00Z">
            <w:r w:rsidR="003B3389" w:rsidRPr="00BB71CB">
              <w:rPr>
                <w:rStyle w:val="Hyperlink"/>
                <w:noProof/>
              </w:rPr>
            </w:r>
          </w:ins>
          <w:ins w:id="33" w:author="Sean Duan" w:date="2021-11-02T13:50:00Z">
            <w:r w:rsidRPr="00BB71CB">
              <w:rPr>
                <w:rStyle w:val="Hyperlink"/>
                <w:noProof/>
              </w:rPr>
              <w:fldChar w:fldCharType="separate"/>
            </w:r>
            <w:r w:rsidRPr="00BB71CB">
              <w:rPr>
                <w:rStyle w:val="Hyperlink"/>
                <w:noProof/>
              </w:rPr>
              <w:t>Previous US Attempts towards UHC</w:t>
            </w:r>
            <w:r>
              <w:rPr>
                <w:noProof/>
                <w:webHidden/>
              </w:rPr>
              <w:tab/>
            </w:r>
            <w:r>
              <w:rPr>
                <w:noProof/>
                <w:webHidden/>
              </w:rPr>
              <w:fldChar w:fldCharType="begin"/>
            </w:r>
            <w:r>
              <w:rPr>
                <w:noProof/>
                <w:webHidden/>
              </w:rPr>
              <w:instrText xml:space="preserve"> PAGEREF _Toc86753465 \h </w:instrText>
            </w:r>
          </w:ins>
          <w:r>
            <w:rPr>
              <w:noProof/>
              <w:webHidden/>
            </w:rPr>
          </w:r>
          <w:r>
            <w:rPr>
              <w:noProof/>
              <w:webHidden/>
            </w:rPr>
            <w:fldChar w:fldCharType="separate"/>
          </w:r>
          <w:ins w:id="34" w:author="Sean Duan" w:date="2021-11-02T16:12:00Z">
            <w:r w:rsidR="003B3389">
              <w:rPr>
                <w:noProof/>
                <w:webHidden/>
              </w:rPr>
              <w:t>7</w:t>
            </w:r>
          </w:ins>
          <w:ins w:id="35" w:author="Sean Duan" w:date="2021-11-02T13:50:00Z">
            <w:r>
              <w:rPr>
                <w:noProof/>
                <w:webHidden/>
              </w:rPr>
              <w:fldChar w:fldCharType="end"/>
            </w:r>
            <w:r w:rsidRPr="00BB71CB">
              <w:rPr>
                <w:rStyle w:val="Hyperlink"/>
                <w:noProof/>
              </w:rPr>
              <w:fldChar w:fldCharType="end"/>
            </w:r>
          </w:ins>
        </w:p>
        <w:p w14:paraId="4727AB86" w14:textId="62B55BD1" w:rsidR="007C1AF2" w:rsidRDefault="007C1AF2">
          <w:pPr>
            <w:pStyle w:val="TOC2"/>
            <w:tabs>
              <w:tab w:val="right" w:leader="dot" w:pos="9350"/>
            </w:tabs>
            <w:rPr>
              <w:ins w:id="36" w:author="Sean Duan" w:date="2021-11-02T13:50:00Z"/>
              <w:rFonts w:eastAsiaTheme="minorEastAsia"/>
              <w:noProof/>
              <w:sz w:val="22"/>
              <w:szCs w:val="22"/>
            </w:rPr>
          </w:pPr>
          <w:ins w:id="37" w:author="Sean Duan" w:date="2021-11-02T13:50:00Z">
            <w:r w:rsidRPr="00BB71CB">
              <w:rPr>
                <w:rStyle w:val="Hyperlink"/>
                <w:noProof/>
              </w:rPr>
              <w:fldChar w:fldCharType="begin"/>
            </w:r>
            <w:r w:rsidRPr="00BB71CB">
              <w:rPr>
                <w:rStyle w:val="Hyperlink"/>
                <w:noProof/>
              </w:rPr>
              <w:instrText xml:space="preserve"> </w:instrText>
            </w:r>
            <w:r>
              <w:rPr>
                <w:noProof/>
              </w:rPr>
              <w:instrText>HYPERLINK \l "_Toc86753466"</w:instrText>
            </w:r>
            <w:r w:rsidRPr="00BB71CB">
              <w:rPr>
                <w:rStyle w:val="Hyperlink"/>
                <w:noProof/>
              </w:rPr>
              <w:instrText xml:space="preserve"> </w:instrText>
            </w:r>
          </w:ins>
          <w:ins w:id="38" w:author="Sean Duan" w:date="2021-11-02T16:12:00Z">
            <w:r w:rsidR="003B3389" w:rsidRPr="00BB71CB">
              <w:rPr>
                <w:rStyle w:val="Hyperlink"/>
                <w:noProof/>
              </w:rPr>
            </w:r>
          </w:ins>
          <w:ins w:id="39" w:author="Sean Duan" w:date="2021-11-02T13:50:00Z">
            <w:r w:rsidRPr="00BB71CB">
              <w:rPr>
                <w:rStyle w:val="Hyperlink"/>
                <w:noProof/>
              </w:rPr>
              <w:fldChar w:fldCharType="separate"/>
            </w:r>
            <w:r w:rsidRPr="00BB71CB">
              <w:rPr>
                <w:rStyle w:val="Hyperlink"/>
                <w:noProof/>
              </w:rPr>
              <w:t>Health Benefits Packages</w:t>
            </w:r>
            <w:r>
              <w:rPr>
                <w:noProof/>
                <w:webHidden/>
              </w:rPr>
              <w:tab/>
            </w:r>
            <w:r>
              <w:rPr>
                <w:noProof/>
                <w:webHidden/>
              </w:rPr>
              <w:fldChar w:fldCharType="begin"/>
            </w:r>
            <w:r>
              <w:rPr>
                <w:noProof/>
                <w:webHidden/>
              </w:rPr>
              <w:instrText xml:space="preserve"> PAGEREF _Toc86753466 \h </w:instrText>
            </w:r>
          </w:ins>
          <w:r>
            <w:rPr>
              <w:noProof/>
              <w:webHidden/>
            </w:rPr>
          </w:r>
          <w:r>
            <w:rPr>
              <w:noProof/>
              <w:webHidden/>
            </w:rPr>
            <w:fldChar w:fldCharType="separate"/>
          </w:r>
          <w:ins w:id="40" w:author="Sean Duan" w:date="2021-11-02T16:12:00Z">
            <w:r w:rsidR="003B3389">
              <w:rPr>
                <w:noProof/>
                <w:webHidden/>
              </w:rPr>
              <w:t>9</w:t>
            </w:r>
          </w:ins>
          <w:ins w:id="41" w:author="Sean Duan" w:date="2021-11-02T13:50:00Z">
            <w:r>
              <w:rPr>
                <w:noProof/>
                <w:webHidden/>
              </w:rPr>
              <w:fldChar w:fldCharType="end"/>
            </w:r>
            <w:r w:rsidRPr="00BB71CB">
              <w:rPr>
                <w:rStyle w:val="Hyperlink"/>
                <w:noProof/>
              </w:rPr>
              <w:fldChar w:fldCharType="end"/>
            </w:r>
          </w:ins>
        </w:p>
        <w:p w14:paraId="57EC10BD" w14:textId="46C0ACDD" w:rsidR="007C1AF2" w:rsidRDefault="007C1AF2">
          <w:pPr>
            <w:pStyle w:val="TOC2"/>
            <w:tabs>
              <w:tab w:val="right" w:leader="dot" w:pos="9350"/>
            </w:tabs>
            <w:rPr>
              <w:ins w:id="42" w:author="Sean Duan" w:date="2021-11-02T13:50:00Z"/>
              <w:rFonts w:eastAsiaTheme="minorEastAsia"/>
              <w:noProof/>
              <w:sz w:val="22"/>
              <w:szCs w:val="22"/>
            </w:rPr>
          </w:pPr>
          <w:ins w:id="43" w:author="Sean Duan" w:date="2021-11-02T13:50:00Z">
            <w:r w:rsidRPr="00BB71CB">
              <w:rPr>
                <w:rStyle w:val="Hyperlink"/>
                <w:noProof/>
              </w:rPr>
              <w:fldChar w:fldCharType="begin"/>
            </w:r>
            <w:r w:rsidRPr="00BB71CB">
              <w:rPr>
                <w:rStyle w:val="Hyperlink"/>
                <w:noProof/>
              </w:rPr>
              <w:instrText xml:space="preserve"> </w:instrText>
            </w:r>
            <w:r>
              <w:rPr>
                <w:noProof/>
              </w:rPr>
              <w:instrText>HYPERLINK \l "_Toc86753467"</w:instrText>
            </w:r>
            <w:r w:rsidRPr="00BB71CB">
              <w:rPr>
                <w:rStyle w:val="Hyperlink"/>
                <w:noProof/>
              </w:rPr>
              <w:instrText xml:space="preserve"> </w:instrText>
            </w:r>
          </w:ins>
          <w:ins w:id="44" w:author="Sean Duan" w:date="2021-11-02T16:12:00Z">
            <w:r w:rsidR="003B3389" w:rsidRPr="00BB71CB">
              <w:rPr>
                <w:rStyle w:val="Hyperlink"/>
                <w:noProof/>
              </w:rPr>
            </w:r>
          </w:ins>
          <w:ins w:id="45" w:author="Sean Duan" w:date="2021-11-02T13:50:00Z">
            <w:r w:rsidRPr="00BB71CB">
              <w:rPr>
                <w:rStyle w:val="Hyperlink"/>
                <w:noProof/>
              </w:rPr>
              <w:fldChar w:fldCharType="separate"/>
            </w:r>
            <w:r w:rsidRPr="00BB71CB">
              <w:rPr>
                <w:rStyle w:val="Hyperlink"/>
                <w:noProof/>
              </w:rPr>
              <w:t>The Present Research</w:t>
            </w:r>
            <w:r>
              <w:rPr>
                <w:noProof/>
                <w:webHidden/>
              </w:rPr>
              <w:tab/>
            </w:r>
            <w:r>
              <w:rPr>
                <w:noProof/>
                <w:webHidden/>
              </w:rPr>
              <w:fldChar w:fldCharType="begin"/>
            </w:r>
            <w:r>
              <w:rPr>
                <w:noProof/>
                <w:webHidden/>
              </w:rPr>
              <w:instrText xml:space="preserve"> PAGEREF _Toc86753467 \h </w:instrText>
            </w:r>
          </w:ins>
          <w:r>
            <w:rPr>
              <w:noProof/>
              <w:webHidden/>
            </w:rPr>
          </w:r>
          <w:r>
            <w:rPr>
              <w:noProof/>
              <w:webHidden/>
            </w:rPr>
            <w:fldChar w:fldCharType="separate"/>
          </w:r>
          <w:ins w:id="46" w:author="Sean Duan" w:date="2021-11-02T16:12:00Z">
            <w:r w:rsidR="003B3389">
              <w:rPr>
                <w:noProof/>
                <w:webHidden/>
              </w:rPr>
              <w:t>12</w:t>
            </w:r>
          </w:ins>
          <w:ins w:id="47" w:author="Sean Duan" w:date="2021-11-02T13:50:00Z">
            <w:r>
              <w:rPr>
                <w:noProof/>
                <w:webHidden/>
              </w:rPr>
              <w:fldChar w:fldCharType="end"/>
            </w:r>
            <w:r w:rsidRPr="00BB71CB">
              <w:rPr>
                <w:rStyle w:val="Hyperlink"/>
                <w:noProof/>
              </w:rPr>
              <w:fldChar w:fldCharType="end"/>
            </w:r>
          </w:ins>
        </w:p>
        <w:p w14:paraId="164B136E" w14:textId="35F5DD6E" w:rsidR="007C1AF2" w:rsidRDefault="007C1AF2">
          <w:pPr>
            <w:pStyle w:val="TOC1"/>
            <w:tabs>
              <w:tab w:val="right" w:leader="dot" w:pos="9350"/>
            </w:tabs>
            <w:rPr>
              <w:ins w:id="48" w:author="Sean Duan" w:date="2021-11-02T13:50:00Z"/>
              <w:rFonts w:eastAsiaTheme="minorEastAsia"/>
              <w:noProof/>
              <w:sz w:val="22"/>
              <w:szCs w:val="22"/>
            </w:rPr>
          </w:pPr>
          <w:ins w:id="49" w:author="Sean Duan" w:date="2021-11-02T13:50:00Z">
            <w:r w:rsidRPr="00BB71CB">
              <w:rPr>
                <w:rStyle w:val="Hyperlink"/>
                <w:noProof/>
              </w:rPr>
              <w:fldChar w:fldCharType="begin"/>
            </w:r>
            <w:r w:rsidRPr="00BB71CB">
              <w:rPr>
                <w:rStyle w:val="Hyperlink"/>
                <w:noProof/>
              </w:rPr>
              <w:instrText xml:space="preserve"> </w:instrText>
            </w:r>
            <w:r>
              <w:rPr>
                <w:noProof/>
              </w:rPr>
              <w:instrText>HYPERLINK \l "_Toc86753468"</w:instrText>
            </w:r>
            <w:r w:rsidRPr="00BB71CB">
              <w:rPr>
                <w:rStyle w:val="Hyperlink"/>
                <w:noProof/>
              </w:rPr>
              <w:instrText xml:space="preserve"> </w:instrText>
            </w:r>
          </w:ins>
          <w:ins w:id="50" w:author="Sean Duan" w:date="2021-11-02T16:12:00Z">
            <w:r w:rsidR="003B3389" w:rsidRPr="00BB71CB">
              <w:rPr>
                <w:rStyle w:val="Hyperlink"/>
                <w:noProof/>
              </w:rPr>
            </w:r>
          </w:ins>
          <w:ins w:id="51" w:author="Sean Duan" w:date="2021-11-02T13:50:00Z">
            <w:r w:rsidRPr="00BB71CB">
              <w:rPr>
                <w:rStyle w:val="Hyperlink"/>
                <w:noProof/>
              </w:rPr>
              <w:fldChar w:fldCharType="separate"/>
            </w:r>
            <w:r w:rsidRPr="00BB71CB">
              <w:rPr>
                <w:rStyle w:val="Hyperlink"/>
                <w:noProof/>
              </w:rPr>
              <w:t>Study 1</w:t>
            </w:r>
            <w:r>
              <w:rPr>
                <w:noProof/>
                <w:webHidden/>
              </w:rPr>
              <w:tab/>
            </w:r>
            <w:r>
              <w:rPr>
                <w:noProof/>
                <w:webHidden/>
              </w:rPr>
              <w:fldChar w:fldCharType="begin"/>
            </w:r>
            <w:r>
              <w:rPr>
                <w:noProof/>
                <w:webHidden/>
              </w:rPr>
              <w:instrText xml:space="preserve"> PAGEREF _Toc86753468 \h </w:instrText>
            </w:r>
          </w:ins>
          <w:r>
            <w:rPr>
              <w:noProof/>
              <w:webHidden/>
            </w:rPr>
          </w:r>
          <w:r>
            <w:rPr>
              <w:noProof/>
              <w:webHidden/>
            </w:rPr>
            <w:fldChar w:fldCharType="separate"/>
          </w:r>
          <w:ins w:id="52" w:author="Sean Duan" w:date="2021-11-02T16:12:00Z">
            <w:r w:rsidR="003B3389">
              <w:rPr>
                <w:noProof/>
                <w:webHidden/>
              </w:rPr>
              <w:t>13</w:t>
            </w:r>
          </w:ins>
          <w:ins w:id="53" w:author="Sean Duan" w:date="2021-11-02T13:50:00Z">
            <w:r>
              <w:rPr>
                <w:noProof/>
                <w:webHidden/>
              </w:rPr>
              <w:fldChar w:fldCharType="end"/>
            </w:r>
            <w:r w:rsidRPr="00BB71CB">
              <w:rPr>
                <w:rStyle w:val="Hyperlink"/>
                <w:noProof/>
              </w:rPr>
              <w:fldChar w:fldCharType="end"/>
            </w:r>
          </w:ins>
        </w:p>
        <w:p w14:paraId="59352499" w14:textId="188478E6" w:rsidR="007C1AF2" w:rsidRDefault="007C1AF2">
          <w:pPr>
            <w:pStyle w:val="TOC1"/>
            <w:tabs>
              <w:tab w:val="right" w:leader="dot" w:pos="9350"/>
            </w:tabs>
            <w:rPr>
              <w:ins w:id="54" w:author="Sean Duan" w:date="2021-11-02T13:50:00Z"/>
              <w:rFonts w:eastAsiaTheme="minorEastAsia"/>
              <w:noProof/>
              <w:sz w:val="22"/>
              <w:szCs w:val="22"/>
            </w:rPr>
          </w:pPr>
          <w:ins w:id="55" w:author="Sean Duan" w:date="2021-11-02T13:50:00Z">
            <w:r w:rsidRPr="00BB71CB">
              <w:rPr>
                <w:rStyle w:val="Hyperlink"/>
                <w:noProof/>
              </w:rPr>
              <w:fldChar w:fldCharType="begin"/>
            </w:r>
            <w:r w:rsidRPr="00BB71CB">
              <w:rPr>
                <w:rStyle w:val="Hyperlink"/>
                <w:noProof/>
              </w:rPr>
              <w:instrText xml:space="preserve"> </w:instrText>
            </w:r>
            <w:r>
              <w:rPr>
                <w:noProof/>
              </w:rPr>
              <w:instrText>HYPERLINK \l "_Toc86753469"</w:instrText>
            </w:r>
            <w:r w:rsidRPr="00BB71CB">
              <w:rPr>
                <w:rStyle w:val="Hyperlink"/>
                <w:noProof/>
              </w:rPr>
              <w:instrText xml:space="preserve"> </w:instrText>
            </w:r>
          </w:ins>
          <w:ins w:id="56" w:author="Sean Duan" w:date="2021-11-02T16:12:00Z">
            <w:r w:rsidR="003B3389" w:rsidRPr="00BB71CB">
              <w:rPr>
                <w:rStyle w:val="Hyperlink"/>
                <w:noProof/>
              </w:rPr>
            </w:r>
          </w:ins>
          <w:ins w:id="57" w:author="Sean Duan" w:date="2021-11-02T13:50:00Z">
            <w:r w:rsidRPr="00BB71CB">
              <w:rPr>
                <w:rStyle w:val="Hyperlink"/>
                <w:noProof/>
              </w:rPr>
              <w:fldChar w:fldCharType="separate"/>
            </w:r>
            <w:r w:rsidRPr="00BB71CB">
              <w:rPr>
                <w:rStyle w:val="Hyperlink"/>
                <w:noProof/>
              </w:rPr>
              <w:t>Method</w:t>
            </w:r>
            <w:r>
              <w:rPr>
                <w:noProof/>
                <w:webHidden/>
              </w:rPr>
              <w:tab/>
            </w:r>
            <w:r>
              <w:rPr>
                <w:noProof/>
                <w:webHidden/>
              </w:rPr>
              <w:fldChar w:fldCharType="begin"/>
            </w:r>
            <w:r>
              <w:rPr>
                <w:noProof/>
                <w:webHidden/>
              </w:rPr>
              <w:instrText xml:space="preserve"> PAGEREF _Toc86753469 \h </w:instrText>
            </w:r>
          </w:ins>
          <w:r>
            <w:rPr>
              <w:noProof/>
              <w:webHidden/>
            </w:rPr>
          </w:r>
          <w:r>
            <w:rPr>
              <w:noProof/>
              <w:webHidden/>
            </w:rPr>
            <w:fldChar w:fldCharType="separate"/>
          </w:r>
          <w:ins w:id="58" w:author="Sean Duan" w:date="2021-11-02T16:12:00Z">
            <w:r w:rsidR="003B3389">
              <w:rPr>
                <w:noProof/>
                <w:webHidden/>
              </w:rPr>
              <w:t>13</w:t>
            </w:r>
          </w:ins>
          <w:ins w:id="59" w:author="Sean Duan" w:date="2021-11-02T13:50:00Z">
            <w:r>
              <w:rPr>
                <w:noProof/>
                <w:webHidden/>
              </w:rPr>
              <w:fldChar w:fldCharType="end"/>
            </w:r>
            <w:r w:rsidRPr="00BB71CB">
              <w:rPr>
                <w:rStyle w:val="Hyperlink"/>
                <w:noProof/>
              </w:rPr>
              <w:fldChar w:fldCharType="end"/>
            </w:r>
          </w:ins>
        </w:p>
        <w:p w14:paraId="66C9DFEA" w14:textId="68D0ED6B" w:rsidR="007C1AF2" w:rsidRDefault="007C1AF2">
          <w:pPr>
            <w:pStyle w:val="TOC2"/>
            <w:tabs>
              <w:tab w:val="right" w:leader="dot" w:pos="9350"/>
            </w:tabs>
            <w:rPr>
              <w:ins w:id="60" w:author="Sean Duan" w:date="2021-11-02T13:50:00Z"/>
              <w:rFonts w:eastAsiaTheme="minorEastAsia"/>
              <w:noProof/>
              <w:sz w:val="22"/>
              <w:szCs w:val="22"/>
            </w:rPr>
          </w:pPr>
          <w:ins w:id="61" w:author="Sean Duan" w:date="2021-11-02T13:50:00Z">
            <w:r w:rsidRPr="00BB71CB">
              <w:rPr>
                <w:rStyle w:val="Hyperlink"/>
                <w:noProof/>
              </w:rPr>
              <w:fldChar w:fldCharType="begin"/>
            </w:r>
            <w:r w:rsidRPr="00BB71CB">
              <w:rPr>
                <w:rStyle w:val="Hyperlink"/>
                <w:noProof/>
              </w:rPr>
              <w:instrText xml:space="preserve"> </w:instrText>
            </w:r>
            <w:r>
              <w:rPr>
                <w:noProof/>
              </w:rPr>
              <w:instrText>HYPERLINK \l "_Toc86753470"</w:instrText>
            </w:r>
            <w:r w:rsidRPr="00BB71CB">
              <w:rPr>
                <w:rStyle w:val="Hyperlink"/>
                <w:noProof/>
              </w:rPr>
              <w:instrText xml:space="preserve"> </w:instrText>
            </w:r>
          </w:ins>
          <w:ins w:id="62" w:author="Sean Duan" w:date="2021-11-02T16:12:00Z">
            <w:r w:rsidR="003B3389" w:rsidRPr="00BB71CB">
              <w:rPr>
                <w:rStyle w:val="Hyperlink"/>
                <w:noProof/>
              </w:rPr>
            </w:r>
          </w:ins>
          <w:ins w:id="63" w:author="Sean Duan" w:date="2021-11-02T13:50:00Z">
            <w:r w:rsidRPr="00BB71CB">
              <w:rPr>
                <w:rStyle w:val="Hyperlink"/>
                <w:noProof/>
              </w:rPr>
              <w:fldChar w:fldCharType="separate"/>
            </w:r>
            <w:r w:rsidRPr="00BB71CB">
              <w:rPr>
                <w:rStyle w:val="Hyperlink"/>
                <w:noProof/>
              </w:rPr>
              <w:t>Participants</w:t>
            </w:r>
            <w:r>
              <w:rPr>
                <w:noProof/>
                <w:webHidden/>
              </w:rPr>
              <w:tab/>
            </w:r>
            <w:r>
              <w:rPr>
                <w:noProof/>
                <w:webHidden/>
              </w:rPr>
              <w:fldChar w:fldCharType="begin"/>
            </w:r>
            <w:r>
              <w:rPr>
                <w:noProof/>
                <w:webHidden/>
              </w:rPr>
              <w:instrText xml:space="preserve"> PAGEREF _Toc86753470 \h </w:instrText>
            </w:r>
          </w:ins>
          <w:r>
            <w:rPr>
              <w:noProof/>
              <w:webHidden/>
            </w:rPr>
          </w:r>
          <w:r>
            <w:rPr>
              <w:noProof/>
              <w:webHidden/>
            </w:rPr>
            <w:fldChar w:fldCharType="separate"/>
          </w:r>
          <w:ins w:id="64" w:author="Sean Duan" w:date="2021-11-02T16:12:00Z">
            <w:r w:rsidR="003B3389">
              <w:rPr>
                <w:noProof/>
                <w:webHidden/>
              </w:rPr>
              <w:t>13</w:t>
            </w:r>
          </w:ins>
          <w:ins w:id="65" w:author="Sean Duan" w:date="2021-11-02T13:50:00Z">
            <w:r>
              <w:rPr>
                <w:noProof/>
                <w:webHidden/>
              </w:rPr>
              <w:fldChar w:fldCharType="end"/>
            </w:r>
            <w:r w:rsidRPr="00BB71CB">
              <w:rPr>
                <w:rStyle w:val="Hyperlink"/>
                <w:noProof/>
              </w:rPr>
              <w:fldChar w:fldCharType="end"/>
            </w:r>
          </w:ins>
        </w:p>
        <w:p w14:paraId="69A00825" w14:textId="637CEC12" w:rsidR="007C1AF2" w:rsidRDefault="007C1AF2">
          <w:pPr>
            <w:pStyle w:val="TOC2"/>
            <w:tabs>
              <w:tab w:val="right" w:leader="dot" w:pos="9350"/>
            </w:tabs>
            <w:rPr>
              <w:ins w:id="66" w:author="Sean Duan" w:date="2021-11-02T13:50:00Z"/>
              <w:rFonts w:eastAsiaTheme="minorEastAsia"/>
              <w:noProof/>
              <w:sz w:val="22"/>
              <w:szCs w:val="22"/>
            </w:rPr>
          </w:pPr>
          <w:ins w:id="67" w:author="Sean Duan" w:date="2021-11-02T13:50:00Z">
            <w:r w:rsidRPr="00BB71CB">
              <w:rPr>
                <w:rStyle w:val="Hyperlink"/>
                <w:noProof/>
              </w:rPr>
              <w:fldChar w:fldCharType="begin"/>
            </w:r>
            <w:r w:rsidRPr="00BB71CB">
              <w:rPr>
                <w:rStyle w:val="Hyperlink"/>
                <w:noProof/>
              </w:rPr>
              <w:instrText xml:space="preserve"> </w:instrText>
            </w:r>
            <w:r>
              <w:rPr>
                <w:noProof/>
              </w:rPr>
              <w:instrText>HYPERLINK \l "_Toc86753471"</w:instrText>
            </w:r>
            <w:r w:rsidRPr="00BB71CB">
              <w:rPr>
                <w:rStyle w:val="Hyperlink"/>
                <w:noProof/>
              </w:rPr>
              <w:instrText xml:space="preserve"> </w:instrText>
            </w:r>
          </w:ins>
          <w:ins w:id="68" w:author="Sean Duan" w:date="2021-11-02T16:12:00Z">
            <w:r w:rsidR="003B3389" w:rsidRPr="00BB71CB">
              <w:rPr>
                <w:rStyle w:val="Hyperlink"/>
                <w:noProof/>
              </w:rPr>
            </w:r>
          </w:ins>
          <w:ins w:id="69" w:author="Sean Duan" w:date="2021-11-02T13:50:00Z">
            <w:r w:rsidRPr="00BB71CB">
              <w:rPr>
                <w:rStyle w:val="Hyperlink"/>
                <w:noProof/>
              </w:rPr>
              <w:fldChar w:fldCharType="separate"/>
            </w:r>
            <w:r w:rsidRPr="00BB71CB">
              <w:rPr>
                <w:rStyle w:val="Hyperlink"/>
                <w:noProof/>
              </w:rPr>
              <w:t>Procedure</w:t>
            </w:r>
            <w:r>
              <w:rPr>
                <w:noProof/>
                <w:webHidden/>
              </w:rPr>
              <w:tab/>
            </w:r>
            <w:r>
              <w:rPr>
                <w:noProof/>
                <w:webHidden/>
              </w:rPr>
              <w:fldChar w:fldCharType="begin"/>
            </w:r>
            <w:r>
              <w:rPr>
                <w:noProof/>
                <w:webHidden/>
              </w:rPr>
              <w:instrText xml:space="preserve"> PAGEREF _Toc86753471 \h </w:instrText>
            </w:r>
          </w:ins>
          <w:r>
            <w:rPr>
              <w:noProof/>
              <w:webHidden/>
            </w:rPr>
          </w:r>
          <w:r>
            <w:rPr>
              <w:noProof/>
              <w:webHidden/>
            </w:rPr>
            <w:fldChar w:fldCharType="separate"/>
          </w:r>
          <w:ins w:id="70" w:author="Sean Duan" w:date="2021-11-02T16:12:00Z">
            <w:r w:rsidR="003B3389">
              <w:rPr>
                <w:noProof/>
                <w:webHidden/>
              </w:rPr>
              <w:t>14</w:t>
            </w:r>
          </w:ins>
          <w:ins w:id="71" w:author="Sean Duan" w:date="2021-11-02T13:50:00Z">
            <w:r>
              <w:rPr>
                <w:noProof/>
                <w:webHidden/>
              </w:rPr>
              <w:fldChar w:fldCharType="end"/>
            </w:r>
            <w:r w:rsidRPr="00BB71CB">
              <w:rPr>
                <w:rStyle w:val="Hyperlink"/>
                <w:noProof/>
              </w:rPr>
              <w:fldChar w:fldCharType="end"/>
            </w:r>
          </w:ins>
        </w:p>
        <w:p w14:paraId="3B65621C" w14:textId="69CC9D66" w:rsidR="007C1AF2" w:rsidRDefault="007C1AF2">
          <w:pPr>
            <w:pStyle w:val="TOC2"/>
            <w:tabs>
              <w:tab w:val="right" w:leader="dot" w:pos="9350"/>
            </w:tabs>
            <w:rPr>
              <w:ins w:id="72" w:author="Sean Duan" w:date="2021-11-02T13:50:00Z"/>
              <w:rFonts w:eastAsiaTheme="minorEastAsia"/>
              <w:noProof/>
              <w:sz w:val="22"/>
              <w:szCs w:val="22"/>
            </w:rPr>
          </w:pPr>
          <w:ins w:id="73" w:author="Sean Duan" w:date="2021-11-02T13:50:00Z">
            <w:r w:rsidRPr="00BB71CB">
              <w:rPr>
                <w:rStyle w:val="Hyperlink"/>
                <w:noProof/>
              </w:rPr>
              <w:fldChar w:fldCharType="begin"/>
            </w:r>
            <w:r w:rsidRPr="00BB71CB">
              <w:rPr>
                <w:rStyle w:val="Hyperlink"/>
                <w:noProof/>
              </w:rPr>
              <w:instrText xml:space="preserve"> </w:instrText>
            </w:r>
            <w:r>
              <w:rPr>
                <w:noProof/>
              </w:rPr>
              <w:instrText>HYPERLINK \l "_Toc86753472"</w:instrText>
            </w:r>
            <w:r w:rsidRPr="00BB71CB">
              <w:rPr>
                <w:rStyle w:val="Hyperlink"/>
                <w:noProof/>
              </w:rPr>
              <w:instrText xml:space="preserve"> </w:instrText>
            </w:r>
          </w:ins>
          <w:ins w:id="74" w:author="Sean Duan" w:date="2021-11-02T16:12:00Z">
            <w:r w:rsidR="003B3389" w:rsidRPr="00BB71CB">
              <w:rPr>
                <w:rStyle w:val="Hyperlink"/>
                <w:noProof/>
              </w:rPr>
            </w:r>
          </w:ins>
          <w:ins w:id="75" w:author="Sean Duan" w:date="2021-11-02T13:50:00Z">
            <w:r w:rsidRPr="00BB71CB">
              <w:rPr>
                <w:rStyle w:val="Hyperlink"/>
                <w:noProof/>
              </w:rPr>
              <w:fldChar w:fldCharType="separate"/>
            </w:r>
            <w:r w:rsidRPr="00BB71CB">
              <w:rPr>
                <w:rStyle w:val="Hyperlink"/>
                <w:noProof/>
              </w:rPr>
              <w:t>Measures</w:t>
            </w:r>
            <w:r>
              <w:rPr>
                <w:noProof/>
                <w:webHidden/>
              </w:rPr>
              <w:tab/>
            </w:r>
            <w:r>
              <w:rPr>
                <w:noProof/>
                <w:webHidden/>
              </w:rPr>
              <w:fldChar w:fldCharType="begin"/>
            </w:r>
            <w:r>
              <w:rPr>
                <w:noProof/>
                <w:webHidden/>
              </w:rPr>
              <w:instrText xml:space="preserve"> PAGEREF _Toc86753472 \h </w:instrText>
            </w:r>
          </w:ins>
          <w:r>
            <w:rPr>
              <w:noProof/>
              <w:webHidden/>
            </w:rPr>
          </w:r>
          <w:r>
            <w:rPr>
              <w:noProof/>
              <w:webHidden/>
            </w:rPr>
            <w:fldChar w:fldCharType="separate"/>
          </w:r>
          <w:ins w:id="76" w:author="Sean Duan" w:date="2021-11-02T16:12:00Z">
            <w:r w:rsidR="003B3389">
              <w:rPr>
                <w:noProof/>
                <w:webHidden/>
              </w:rPr>
              <w:t>15</w:t>
            </w:r>
          </w:ins>
          <w:ins w:id="77" w:author="Sean Duan" w:date="2021-11-02T13:50:00Z">
            <w:r>
              <w:rPr>
                <w:noProof/>
                <w:webHidden/>
              </w:rPr>
              <w:fldChar w:fldCharType="end"/>
            </w:r>
            <w:r w:rsidRPr="00BB71CB">
              <w:rPr>
                <w:rStyle w:val="Hyperlink"/>
                <w:noProof/>
              </w:rPr>
              <w:fldChar w:fldCharType="end"/>
            </w:r>
          </w:ins>
        </w:p>
        <w:p w14:paraId="3B71B0E0" w14:textId="3E694C70" w:rsidR="007C1AF2" w:rsidRDefault="007C1AF2">
          <w:pPr>
            <w:pStyle w:val="TOC2"/>
            <w:tabs>
              <w:tab w:val="right" w:leader="dot" w:pos="9350"/>
            </w:tabs>
            <w:rPr>
              <w:ins w:id="78" w:author="Sean Duan" w:date="2021-11-02T13:50:00Z"/>
              <w:rFonts w:eastAsiaTheme="minorEastAsia"/>
              <w:noProof/>
              <w:sz w:val="22"/>
              <w:szCs w:val="22"/>
            </w:rPr>
          </w:pPr>
          <w:ins w:id="79" w:author="Sean Duan" w:date="2021-11-02T13:50:00Z">
            <w:r w:rsidRPr="00BB71CB">
              <w:rPr>
                <w:rStyle w:val="Hyperlink"/>
                <w:noProof/>
              </w:rPr>
              <w:fldChar w:fldCharType="begin"/>
            </w:r>
            <w:r w:rsidRPr="00BB71CB">
              <w:rPr>
                <w:rStyle w:val="Hyperlink"/>
                <w:noProof/>
              </w:rPr>
              <w:instrText xml:space="preserve"> </w:instrText>
            </w:r>
            <w:r>
              <w:rPr>
                <w:noProof/>
              </w:rPr>
              <w:instrText>HYPERLINK \l "_Toc86753473"</w:instrText>
            </w:r>
            <w:r w:rsidRPr="00BB71CB">
              <w:rPr>
                <w:rStyle w:val="Hyperlink"/>
                <w:noProof/>
              </w:rPr>
              <w:instrText xml:space="preserve"> </w:instrText>
            </w:r>
          </w:ins>
          <w:ins w:id="80" w:author="Sean Duan" w:date="2021-11-02T16:12:00Z">
            <w:r w:rsidR="003B3389" w:rsidRPr="00BB71CB">
              <w:rPr>
                <w:rStyle w:val="Hyperlink"/>
                <w:noProof/>
              </w:rPr>
            </w:r>
          </w:ins>
          <w:ins w:id="81" w:author="Sean Duan" w:date="2021-11-02T13:50:00Z">
            <w:r w:rsidRPr="00BB71CB">
              <w:rPr>
                <w:rStyle w:val="Hyperlink"/>
                <w:noProof/>
              </w:rPr>
              <w:fldChar w:fldCharType="separate"/>
            </w:r>
            <w:r w:rsidRPr="00BB71CB">
              <w:rPr>
                <w:rStyle w:val="Hyperlink"/>
                <w:noProof/>
              </w:rPr>
              <w:t>Power and Statistical Analyses</w:t>
            </w:r>
            <w:r>
              <w:rPr>
                <w:noProof/>
                <w:webHidden/>
              </w:rPr>
              <w:tab/>
            </w:r>
            <w:r>
              <w:rPr>
                <w:noProof/>
                <w:webHidden/>
              </w:rPr>
              <w:fldChar w:fldCharType="begin"/>
            </w:r>
            <w:r>
              <w:rPr>
                <w:noProof/>
                <w:webHidden/>
              </w:rPr>
              <w:instrText xml:space="preserve"> PAGEREF _Toc86753473 \h </w:instrText>
            </w:r>
          </w:ins>
          <w:r>
            <w:rPr>
              <w:noProof/>
              <w:webHidden/>
            </w:rPr>
          </w:r>
          <w:r>
            <w:rPr>
              <w:noProof/>
              <w:webHidden/>
            </w:rPr>
            <w:fldChar w:fldCharType="separate"/>
          </w:r>
          <w:ins w:id="82" w:author="Sean Duan" w:date="2021-11-02T16:12:00Z">
            <w:r w:rsidR="003B3389">
              <w:rPr>
                <w:noProof/>
                <w:webHidden/>
              </w:rPr>
              <w:t>16</w:t>
            </w:r>
          </w:ins>
          <w:ins w:id="83" w:author="Sean Duan" w:date="2021-11-02T13:50:00Z">
            <w:r>
              <w:rPr>
                <w:noProof/>
                <w:webHidden/>
              </w:rPr>
              <w:fldChar w:fldCharType="end"/>
            </w:r>
            <w:r w:rsidRPr="00BB71CB">
              <w:rPr>
                <w:rStyle w:val="Hyperlink"/>
                <w:noProof/>
              </w:rPr>
              <w:fldChar w:fldCharType="end"/>
            </w:r>
          </w:ins>
        </w:p>
        <w:p w14:paraId="139B6003" w14:textId="3539F194" w:rsidR="007C1AF2" w:rsidRDefault="007C1AF2">
          <w:pPr>
            <w:pStyle w:val="TOC2"/>
            <w:tabs>
              <w:tab w:val="right" w:leader="dot" w:pos="9350"/>
            </w:tabs>
            <w:rPr>
              <w:ins w:id="84" w:author="Sean Duan" w:date="2021-11-02T13:50:00Z"/>
              <w:rFonts w:eastAsiaTheme="minorEastAsia"/>
              <w:noProof/>
              <w:sz w:val="22"/>
              <w:szCs w:val="22"/>
            </w:rPr>
          </w:pPr>
          <w:ins w:id="85" w:author="Sean Duan" w:date="2021-11-02T13:50:00Z">
            <w:r w:rsidRPr="00BB71CB">
              <w:rPr>
                <w:rStyle w:val="Hyperlink"/>
                <w:noProof/>
              </w:rPr>
              <w:fldChar w:fldCharType="begin"/>
            </w:r>
            <w:r w:rsidRPr="00BB71CB">
              <w:rPr>
                <w:rStyle w:val="Hyperlink"/>
                <w:noProof/>
              </w:rPr>
              <w:instrText xml:space="preserve"> </w:instrText>
            </w:r>
            <w:r>
              <w:rPr>
                <w:noProof/>
              </w:rPr>
              <w:instrText>HYPERLINK \l "_Toc86753474"</w:instrText>
            </w:r>
            <w:r w:rsidRPr="00BB71CB">
              <w:rPr>
                <w:rStyle w:val="Hyperlink"/>
                <w:noProof/>
              </w:rPr>
              <w:instrText xml:space="preserve"> </w:instrText>
            </w:r>
          </w:ins>
          <w:ins w:id="86" w:author="Sean Duan" w:date="2021-11-02T16:12:00Z">
            <w:r w:rsidR="003B3389" w:rsidRPr="00BB71CB">
              <w:rPr>
                <w:rStyle w:val="Hyperlink"/>
                <w:noProof/>
              </w:rPr>
            </w:r>
          </w:ins>
          <w:ins w:id="87" w:author="Sean Duan" w:date="2021-11-02T13:50:00Z">
            <w:r w:rsidRPr="00BB71CB">
              <w:rPr>
                <w:rStyle w:val="Hyperlink"/>
                <w:noProof/>
              </w:rPr>
              <w:fldChar w:fldCharType="separate"/>
            </w:r>
            <w:r w:rsidRPr="00BB71CB">
              <w:rPr>
                <w:rStyle w:val="Hyperlink"/>
                <w:noProof/>
              </w:rPr>
              <w:t>Study 1 Hypothesis:</w:t>
            </w:r>
            <w:r>
              <w:rPr>
                <w:noProof/>
                <w:webHidden/>
              </w:rPr>
              <w:tab/>
            </w:r>
            <w:r>
              <w:rPr>
                <w:noProof/>
                <w:webHidden/>
              </w:rPr>
              <w:fldChar w:fldCharType="begin"/>
            </w:r>
            <w:r>
              <w:rPr>
                <w:noProof/>
                <w:webHidden/>
              </w:rPr>
              <w:instrText xml:space="preserve"> PAGEREF _Toc86753474 \h </w:instrText>
            </w:r>
          </w:ins>
          <w:r>
            <w:rPr>
              <w:noProof/>
              <w:webHidden/>
            </w:rPr>
          </w:r>
          <w:r>
            <w:rPr>
              <w:noProof/>
              <w:webHidden/>
            </w:rPr>
            <w:fldChar w:fldCharType="separate"/>
          </w:r>
          <w:ins w:id="88" w:author="Sean Duan" w:date="2021-11-02T16:12:00Z">
            <w:r w:rsidR="003B3389">
              <w:rPr>
                <w:noProof/>
                <w:webHidden/>
              </w:rPr>
              <w:t>16</w:t>
            </w:r>
          </w:ins>
          <w:ins w:id="89" w:author="Sean Duan" w:date="2021-11-02T13:50:00Z">
            <w:r>
              <w:rPr>
                <w:noProof/>
                <w:webHidden/>
              </w:rPr>
              <w:fldChar w:fldCharType="end"/>
            </w:r>
            <w:r w:rsidRPr="00BB71CB">
              <w:rPr>
                <w:rStyle w:val="Hyperlink"/>
                <w:noProof/>
              </w:rPr>
              <w:fldChar w:fldCharType="end"/>
            </w:r>
          </w:ins>
        </w:p>
        <w:p w14:paraId="4ABF1660" w14:textId="3F75ED0C" w:rsidR="007C1AF2" w:rsidRDefault="007C1AF2">
          <w:pPr>
            <w:pStyle w:val="TOC1"/>
            <w:tabs>
              <w:tab w:val="right" w:leader="dot" w:pos="9350"/>
            </w:tabs>
            <w:rPr>
              <w:ins w:id="90" w:author="Sean Duan" w:date="2021-11-02T13:50:00Z"/>
              <w:rFonts w:eastAsiaTheme="minorEastAsia"/>
              <w:noProof/>
              <w:sz w:val="22"/>
              <w:szCs w:val="22"/>
            </w:rPr>
          </w:pPr>
          <w:ins w:id="91" w:author="Sean Duan" w:date="2021-11-02T13:50:00Z">
            <w:r w:rsidRPr="00BB71CB">
              <w:rPr>
                <w:rStyle w:val="Hyperlink"/>
                <w:noProof/>
              </w:rPr>
              <w:fldChar w:fldCharType="begin"/>
            </w:r>
            <w:r w:rsidRPr="00BB71CB">
              <w:rPr>
                <w:rStyle w:val="Hyperlink"/>
                <w:noProof/>
              </w:rPr>
              <w:instrText xml:space="preserve"> </w:instrText>
            </w:r>
            <w:r>
              <w:rPr>
                <w:noProof/>
              </w:rPr>
              <w:instrText>HYPERLINK \l "_Toc86753475"</w:instrText>
            </w:r>
            <w:r w:rsidRPr="00BB71CB">
              <w:rPr>
                <w:rStyle w:val="Hyperlink"/>
                <w:noProof/>
              </w:rPr>
              <w:instrText xml:space="preserve"> </w:instrText>
            </w:r>
          </w:ins>
          <w:ins w:id="92" w:author="Sean Duan" w:date="2021-11-02T16:12:00Z">
            <w:r w:rsidR="003B3389" w:rsidRPr="00BB71CB">
              <w:rPr>
                <w:rStyle w:val="Hyperlink"/>
                <w:noProof/>
              </w:rPr>
            </w:r>
          </w:ins>
          <w:ins w:id="93" w:author="Sean Duan" w:date="2021-11-02T13:50:00Z">
            <w:r w:rsidRPr="00BB71CB">
              <w:rPr>
                <w:rStyle w:val="Hyperlink"/>
                <w:noProof/>
              </w:rPr>
              <w:fldChar w:fldCharType="separate"/>
            </w:r>
            <w:r w:rsidRPr="00BB71CB">
              <w:rPr>
                <w:rStyle w:val="Hyperlink"/>
                <w:noProof/>
              </w:rPr>
              <w:t>Results</w:t>
            </w:r>
            <w:r>
              <w:rPr>
                <w:noProof/>
                <w:webHidden/>
              </w:rPr>
              <w:tab/>
            </w:r>
            <w:r>
              <w:rPr>
                <w:noProof/>
                <w:webHidden/>
              </w:rPr>
              <w:fldChar w:fldCharType="begin"/>
            </w:r>
            <w:r>
              <w:rPr>
                <w:noProof/>
                <w:webHidden/>
              </w:rPr>
              <w:instrText xml:space="preserve"> PAGEREF _Toc86753475 \h </w:instrText>
            </w:r>
          </w:ins>
          <w:r>
            <w:rPr>
              <w:noProof/>
              <w:webHidden/>
            </w:rPr>
          </w:r>
          <w:r>
            <w:rPr>
              <w:noProof/>
              <w:webHidden/>
            </w:rPr>
            <w:fldChar w:fldCharType="separate"/>
          </w:r>
          <w:ins w:id="94" w:author="Sean Duan" w:date="2021-11-02T16:12:00Z">
            <w:r w:rsidR="003B3389">
              <w:rPr>
                <w:noProof/>
                <w:webHidden/>
              </w:rPr>
              <w:t>17</w:t>
            </w:r>
          </w:ins>
          <w:ins w:id="95" w:author="Sean Duan" w:date="2021-11-02T13:50:00Z">
            <w:r>
              <w:rPr>
                <w:noProof/>
                <w:webHidden/>
              </w:rPr>
              <w:fldChar w:fldCharType="end"/>
            </w:r>
            <w:r w:rsidRPr="00BB71CB">
              <w:rPr>
                <w:rStyle w:val="Hyperlink"/>
                <w:noProof/>
              </w:rPr>
              <w:fldChar w:fldCharType="end"/>
            </w:r>
          </w:ins>
        </w:p>
        <w:p w14:paraId="1FCA3F10" w14:textId="475ABF34" w:rsidR="007C1AF2" w:rsidRDefault="007C1AF2">
          <w:pPr>
            <w:pStyle w:val="TOC1"/>
            <w:tabs>
              <w:tab w:val="right" w:leader="dot" w:pos="9350"/>
            </w:tabs>
            <w:rPr>
              <w:ins w:id="96" w:author="Sean Duan" w:date="2021-11-02T13:50:00Z"/>
              <w:rFonts w:eastAsiaTheme="minorEastAsia"/>
              <w:noProof/>
              <w:sz w:val="22"/>
              <w:szCs w:val="22"/>
            </w:rPr>
          </w:pPr>
          <w:ins w:id="97" w:author="Sean Duan" w:date="2021-11-02T13:50:00Z">
            <w:r w:rsidRPr="00BB71CB">
              <w:rPr>
                <w:rStyle w:val="Hyperlink"/>
                <w:noProof/>
              </w:rPr>
              <w:fldChar w:fldCharType="begin"/>
            </w:r>
            <w:r w:rsidRPr="00BB71CB">
              <w:rPr>
                <w:rStyle w:val="Hyperlink"/>
                <w:noProof/>
              </w:rPr>
              <w:instrText xml:space="preserve"> </w:instrText>
            </w:r>
            <w:r>
              <w:rPr>
                <w:noProof/>
              </w:rPr>
              <w:instrText>HYPERLINK \l "_Toc86753476"</w:instrText>
            </w:r>
            <w:r w:rsidRPr="00BB71CB">
              <w:rPr>
                <w:rStyle w:val="Hyperlink"/>
                <w:noProof/>
              </w:rPr>
              <w:instrText xml:space="preserve"> </w:instrText>
            </w:r>
          </w:ins>
          <w:ins w:id="98" w:author="Sean Duan" w:date="2021-11-02T16:12:00Z">
            <w:r w:rsidR="003B3389" w:rsidRPr="00BB71CB">
              <w:rPr>
                <w:rStyle w:val="Hyperlink"/>
                <w:noProof/>
              </w:rPr>
            </w:r>
          </w:ins>
          <w:ins w:id="99" w:author="Sean Duan" w:date="2021-11-02T13:50:00Z">
            <w:r w:rsidRPr="00BB71CB">
              <w:rPr>
                <w:rStyle w:val="Hyperlink"/>
                <w:noProof/>
              </w:rPr>
              <w:fldChar w:fldCharType="separate"/>
            </w:r>
            <w:r w:rsidRPr="00BB71CB">
              <w:rPr>
                <w:rStyle w:val="Hyperlink"/>
                <w:noProof/>
              </w:rPr>
              <w:t>Discussion</w:t>
            </w:r>
            <w:r>
              <w:rPr>
                <w:noProof/>
                <w:webHidden/>
              </w:rPr>
              <w:tab/>
            </w:r>
            <w:r>
              <w:rPr>
                <w:noProof/>
                <w:webHidden/>
              </w:rPr>
              <w:fldChar w:fldCharType="begin"/>
            </w:r>
            <w:r>
              <w:rPr>
                <w:noProof/>
                <w:webHidden/>
              </w:rPr>
              <w:instrText xml:space="preserve"> PAGEREF _Toc86753476 \h </w:instrText>
            </w:r>
          </w:ins>
          <w:r>
            <w:rPr>
              <w:noProof/>
              <w:webHidden/>
            </w:rPr>
          </w:r>
          <w:r>
            <w:rPr>
              <w:noProof/>
              <w:webHidden/>
            </w:rPr>
            <w:fldChar w:fldCharType="separate"/>
          </w:r>
          <w:ins w:id="100" w:author="Sean Duan" w:date="2021-11-02T16:12:00Z">
            <w:r w:rsidR="003B3389">
              <w:rPr>
                <w:noProof/>
                <w:webHidden/>
              </w:rPr>
              <w:t>19</w:t>
            </w:r>
          </w:ins>
          <w:ins w:id="101" w:author="Sean Duan" w:date="2021-11-02T13:50:00Z">
            <w:r>
              <w:rPr>
                <w:noProof/>
                <w:webHidden/>
              </w:rPr>
              <w:fldChar w:fldCharType="end"/>
            </w:r>
            <w:r w:rsidRPr="00BB71CB">
              <w:rPr>
                <w:rStyle w:val="Hyperlink"/>
                <w:noProof/>
              </w:rPr>
              <w:fldChar w:fldCharType="end"/>
            </w:r>
          </w:ins>
        </w:p>
        <w:p w14:paraId="2CE208A7" w14:textId="63110649" w:rsidR="007C1AF2" w:rsidRDefault="007C1AF2">
          <w:pPr>
            <w:pStyle w:val="TOC1"/>
            <w:tabs>
              <w:tab w:val="right" w:leader="dot" w:pos="9350"/>
            </w:tabs>
            <w:rPr>
              <w:ins w:id="102" w:author="Sean Duan" w:date="2021-11-02T13:50:00Z"/>
              <w:rFonts w:eastAsiaTheme="minorEastAsia"/>
              <w:noProof/>
              <w:sz w:val="22"/>
              <w:szCs w:val="22"/>
            </w:rPr>
          </w:pPr>
          <w:ins w:id="103" w:author="Sean Duan" w:date="2021-11-02T13:50:00Z">
            <w:r w:rsidRPr="00BB71CB">
              <w:rPr>
                <w:rStyle w:val="Hyperlink"/>
                <w:noProof/>
              </w:rPr>
              <w:fldChar w:fldCharType="begin"/>
            </w:r>
            <w:r w:rsidRPr="00BB71CB">
              <w:rPr>
                <w:rStyle w:val="Hyperlink"/>
                <w:noProof/>
              </w:rPr>
              <w:instrText xml:space="preserve"> </w:instrText>
            </w:r>
            <w:r>
              <w:rPr>
                <w:noProof/>
              </w:rPr>
              <w:instrText>HYPERLINK \l "_Toc86753477"</w:instrText>
            </w:r>
            <w:r w:rsidRPr="00BB71CB">
              <w:rPr>
                <w:rStyle w:val="Hyperlink"/>
                <w:noProof/>
              </w:rPr>
              <w:instrText xml:space="preserve"> </w:instrText>
            </w:r>
          </w:ins>
          <w:ins w:id="104" w:author="Sean Duan" w:date="2021-11-02T16:12:00Z">
            <w:r w:rsidR="003B3389" w:rsidRPr="00BB71CB">
              <w:rPr>
                <w:rStyle w:val="Hyperlink"/>
                <w:noProof/>
              </w:rPr>
            </w:r>
          </w:ins>
          <w:ins w:id="105" w:author="Sean Duan" w:date="2021-11-02T13:50:00Z">
            <w:r w:rsidRPr="00BB71CB">
              <w:rPr>
                <w:rStyle w:val="Hyperlink"/>
                <w:noProof/>
              </w:rPr>
              <w:fldChar w:fldCharType="separate"/>
            </w:r>
            <w:r w:rsidRPr="00BB71CB">
              <w:rPr>
                <w:rStyle w:val="Hyperlink"/>
                <w:noProof/>
              </w:rPr>
              <w:t>Study 2</w:t>
            </w:r>
            <w:r>
              <w:rPr>
                <w:noProof/>
                <w:webHidden/>
              </w:rPr>
              <w:tab/>
            </w:r>
            <w:r>
              <w:rPr>
                <w:noProof/>
                <w:webHidden/>
              </w:rPr>
              <w:fldChar w:fldCharType="begin"/>
            </w:r>
            <w:r>
              <w:rPr>
                <w:noProof/>
                <w:webHidden/>
              </w:rPr>
              <w:instrText xml:space="preserve"> PAGEREF _Toc86753477 \h </w:instrText>
            </w:r>
          </w:ins>
          <w:r>
            <w:rPr>
              <w:noProof/>
              <w:webHidden/>
            </w:rPr>
          </w:r>
          <w:r>
            <w:rPr>
              <w:noProof/>
              <w:webHidden/>
            </w:rPr>
            <w:fldChar w:fldCharType="separate"/>
          </w:r>
          <w:ins w:id="106" w:author="Sean Duan" w:date="2021-11-02T16:12:00Z">
            <w:r w:rsidR="003B3389">
              <w:rPr>
                <w:noProof/>
                <w:webHidden/>
              </w:rPr>
              <w:t>20</w:t>
            </w:r>
          </w:ins>
          <w:ins w:id="107" w:author="Sean Duan" w:date="2021-11-02T13:50:00Z">
            <w:r>
              <w:rPr>
                <w:noProof/>
                <w:webHidden/>
              </w:rPr>
              <w:fldChar w:fldCharType="end"/>
            </w:r>
            <w:r w:rsidRPr="00BB71CB">
              <w:rPr>
                <w:rStyle w:val="Hyperlink"/>
                <w:noProof/>
              </w:rPr>
              <w:fldChar w:fldCharType="end"/>
            </w:r>
          </w:ins>
        </w:p>
        <w:p w14:paraId="7672BF36" w14:textId="5D9805E7" w:rsidR="007C1AF2" w:rsidRDefault="007C1AF2">
          <w:pPr>
            <w:pStyle w:val="TOC1"/>
            <w:tabs>
              <w:tab w:val="right" w:leader="dot" w:pos="9350"/>
            </w:tabs>
            <w:rPr>
              <w:ins w:id="108" w:author="Sean Duan" w:date="2021-11-02T13:50:00Z"/>
              <w:rFonts w:eastAsiaTheme="minorEastAsia"/>
              <w:noProof/>
              <w:sz w:val="22"/>
              <w:szCs w:val="22"/>
            </w:rPr>
          </w:pPr>
          <w:ins w:id="109" w:author="Sean Duan" w:date="2021-11-02T13:50:00Z">
            <w:r w:rsidRPr="00BB71CB">
              <w:rPr>
                <w:rStyle w:val="Hyperlink"/>
                <w:noProof/>
              </w:rPr>
              <w:fldChar w:fldCharType="begin"/>
            </w:r>
            <w:r w:rsidRPr="00BB71CB">
              <w:rPr>
                <w:rStyle w:val="Hyperlink"/>
                <w:noProof/>
              </w:rPr>
              <w:instrText xml:space="preserve"> </w:instrText>
            </w:r>
            <w:r>
              <w:rPr>
                <w:noProof/>
              </w:rPr>
              <w:instrText>HYPERLINK \l "_Toc86753478"</w:instrText>
            </w:r>
            <w:r w:rsidRPr="00BB71CB">
              <w:rPr>
                <w:rStyle w:val="Hyperlink"/>
                <w:noProof/>
              </w:rPr>
              <w:instrText xml:space="preserve"> </w:instrText>
            </w:r>
          </w:ins>
          <w:ins w:id="110" w:author="Sean Duan" w:date="2021-11-02T16:12:00Z">
            <w:r w:rsidR="003B3389" w:rsidRPr="00BB71CB">
              <w:rPr>
                <w:rStyle w:val="Hyperlink"/>
                <w:noProof/>
              </w:rPr>
            </w:r>
          </w:ins>
          <w:ins w:id="111" w:author="Sean Duan" w:date="2021-11-02T13:50:00Z">
            <w:r w:rsidRPr="00BB71CB">
              <w:rPr>
                <w:rStyle w:val="Hyperlink"/>
                <w:noProof/>
              </w:rPr>
              <w:fldChar w:fldCharType="separate"/>
            </w:r>
            <w:r w:rsidRPr="00BB71CB">
              <w:rPr>
                <w:rStyle w:val="Hyperlink"/>
                <w:noProof/>
              </w:rPr>
              <w:t>Method</w:t>
            </w:r>
            <w:r>
              <w:rPr>
                <w:noProof/>
                <w:webHidden/>
              </w:rPr>
              <w:tab/>
            </w:r>
            <w:r>
              <w:rPr>
                <w:noProof/>
                <w:webHidden/>
              </w:rPr>
              <w:fldChar w:fldCharType="begin"/>
            </w:r>
            <w:r>
              <w:rPr>
                <w:noProof/>
                <w:webHidden/>
              </w:rPr>
              <w:instrText xml:space="preserve"> PAGEREF _Toc86753478 \h </w:instrText>
            </w:r>
          </w:ins>
          <w:r>
            <w:rPr>
              <w:noProof/>
              <w:webHidden/>
            </w:rPr>
          </w:r>
          <w:r>
            <w:rPr>
              <w:noProof/>
              <w:webHidden/>
            </w:rPr>
            <w:fldChar w:fldCharType="separate"/>
          </w:r>
          <w:ins w:id="112" w:author="Sean Duan" w:date="2021-11-02T16:12:00Z">
            <w:r w:rsidR="003B3389">
              <w:rPr>
                <w:noProof/>
                <w:webHidden/>
              </w:rPr>
              <w:t>20</w:t>
            </w:r>
          </w:ins>
          <w:ins w:id="113" w:author="Sean Duan" w:date="2021-11-02T13:50:00Z">
            <w:r>
              <w:rPr>
                <w:noProof/>
                <w:webHidden/>
              </w:rPr>
              <w:fldChar w:fldCharType="end"/>
            </w:r>
            <w:r w:rsidRPr="00BB71CB">
              <w:rPr>
                <w:rStyle w:val="Hyperlink"/>
                <w:noProof/>
              </w:rPr>
              <w:fldChar w:fldCharType="end"/>
            </w:r>
          </w:ins>
        </w:p>
        <w:p w14:paraId="2B1E84F0" w14:textId="0D745227" w:rsidR="007C1AF2" w:rsidRDefault="007C1AF2">
          <w:pPr>
            <w:pStyle w:val="TOC2"/>
            <w:tabs>
              <w:tab w:val="right" w:leader="dot" w:pos="9350"/>
            </w:tabs>
            <w:rPr>
              <w:ins w:id="114" w:author="Sean Duan" w:date="2021-11-02T13:50:00Z"/>
              <w:rFonts w:eastAsiaTheme="minorEastAsia"/>
              <w:noProof/>
              <w:sz w:val="22"/>
              <w:szCs w:val="22"/>
            </w:rPr>
          </w:pPr>
          <w:ins w:id="115" w:author="Sean Duan" w:date="2021-11-02T13:50:00Z">
            <w:r w:rsidRPr="00BB71CB">
              <w:rPr>
                <w:rStyle w:val="Hyperlink"/>
                <w:noProof/>
              </w:rPr>
              <w:fldChar w:fldCharType="begin"/>
            </w:r>
            <w:r w:rsidRPr="00BB71CB">
              <w:rPr>
                <w:rStyle w:val="Hyperlink"/>
                <w:noProof/>
              </w:rPr>
              <w:instrText xml:space="preserve"> </w:instrText>
            </w:r>
            <w:r>
              <w:rPr>
                <w:noProof/>
              </w:rPr>
              <w:instrText>HYPERLINK \l "_Toc86753479"</w:instrText>
            </w:r>
            <w:r w:rsidRPr="00BB71CB">
              <w:rPr>
                <w:rStyle w:val="Hyperlink"/>
                <w:noProof/>
              </w:rPr>
              <w:instrText xml:space="preserve"> </w:instrText>
            </w:r>
          </w:ins>
          <w:ins w:id="116" w:author="Sean Duan" w:date="2021-11-02T16:12:00Z">
            <w:r w:rsidR="003B3389" w:rsidRPr="00BB71CB">
              <w:rPr>
                <w:rStyle w:val="Hyperlink"/>
                <w:noProof/>
              </w:rPr>
            </w:r>
          </w:ins>
          <w:ins w:id="117" w:author="Sean Duan" w:date="2021-11-02T13:50:00Z">
            <w:r w:rsidRPr="00BB71CB">
              <w:rPr>
                <w:rStyle w:val="Hyperlink"/>
                <w:noProof/>
              </w:rPr>
              <w:fldChar w:fldCharType="separate"/>
            </w:r>
            <w:r w:rsidRPr="00BB71CB">
              <w:rPr>
                <w:rStyle w:val="Hyperlink"/>
                <w:noProof/>
              </w:rPr>
              <w:t>Participants</w:t>
            </w:r>
            <w:r>
              <w:rPr>
                <w:noProof/>
                <w:webHidden/>
              </w:rPr>
              <w:tab/>
            </w:r>
            <w:r>
              <w:rPr>
                <w:noProof/>
                <w:webHidden/>
              </w:rPr>
              <w:fldChar w:fldCharType="begin"/>
            </w:r>
            <w:r>
              <w:rPr>
                <w:noProof/>
                <w:webHidden/>
              </w:rPr>
              <w:instrText xml:space="preserve"> PAGEREF _Toc86753479 \h </w:instrText>
            </w:r>
          </w:ins>
          <w:r>
            <w:rPr>
              <w:noProof/>
              <w:webHidden/>
            </w:rPr>
          </w:r>
          <w:r>
            <w:rPr>
              <w:noProof/>
              <w:webHidden/>
            </w:rPr>
            <w:fldChar w:fldCharType="separate"/>
          </w:r>
          <w:ins w:id="118" w:author="Sean Duan" w:date="2021-11-02T16:12:00Z">
            <w:r w:rsidR="003B3389">
              <w:rPr>
                <w:noProof/>
                <w:webHidden/>
              </w:rPr>
              <w:t>20</w:t>
            </w:r>
          </w:ins>
          <w:ins w:id="119" w:author="Sean Duan" w:date="2021-11-02T13:50:00Z">
            <w:r>
              <w:rPr>
                <w:noProof/>
                <w:webHidden/>
              </w:rPr>
              <w:fldChar w:fldCharType="end"/>
            </w:r>
            <w:r w:rsidRPr="00BB71CB">
              <w:rPr>
                <w:rStyle w:val="Hyperlink"/>
                <w:noProof/>
              </w:rPr>
              <w:fldChar w:fldCharType="end"/>
            </w:r>
          </w:ins>
        </w:p>
        <w:p w14:paraId="4CDEAAA7" w14:textId="3FDEDFF3" w:rsidR="007C1AF2" w:rsidRDefault="007C1AF2">
          <w:pPr>
            <w:pStyle w:val="TOC2"/>
            <w:tabs>
              <w:tab w:val="right" w:leader="dot" w:pos="9350"/>
            </w:tabs>
            <w:rPr>
              <w:ins w:id="120" w:author="Sean Duan" w:date="2021-11-02T13:50:00Z"/>
              <w:rFonts w:eastAsiaTheme="minorEastAsia"/>
              <w:noProof/>
              <w:sz w:val="22"/>
              <w:szCs w:val="22"/>
            </w:rPr>
          </w:pPr>
          <w:ins w:id="121" w:author="Sean Duan" w:date="2021-11-02T13:50:00Z">
            <w:r w:rsidRPr="00BB71CB">
              <w:rPr>
                <w:rStyle w:val="Hyperlink"/>
                <w:noProof/>
              </w:rPr>
              <w:fldChar w:fldCharType="begin"/>
            </w:r>
            <w:r w:rsidRPr="00BB71CB">
              <w:rPr>
                <w:rStyle w:val="Hyperlink"/>
                <w:noProof/>
              </w:rPr>
              <w:instrText xml:space="preserve"> </w:instrText>
            </w:r>
            <w:r>
              <w:rPr>
                <w:noProof/>
              </w:rPr>
              <w:instrText>HYPERLINK \l "_Toc86753480"</w:instrText>
            </w:r>
            <w:r w:rsidRPr="00BB71CB">
              <w:rPr>
                <w:rStyle w:val="Hyperlink"/>
                <w:noProof/>
              </w:rPr>
              <w:instrText xml:space="preserve"> </w:instrText>
            </w:r>
          </w:ins>
          <w:ins w:id="122" w:author="Sean Duan" w:date="2021-11-02T16:12:00Z">
            <w:r w:rsidR="003B3389" w:rsidRPr="00BB71CB">
              <w:rPr>
                <w:rStyle w:val="Hyperlink"/>
                <w:noProof/>
              </w:rPr>
            </w:r>
          </w:ins>
          <w:ins w:id="123" w:author="Sean Duan" w:date="2021-11-02T13:50:00Z">
            <w:r w:rsidRPr="00BB71CB">
              <w:rPr>
                <w:rStyle w:val="Hyperlink"/>
                <w:noProof/>
              </w:rPr>
              <w:fldChar w:fldCharType="separate"/>
            </w:r>
            <w:r w:rsidRPr="00BB71CB">
              <w:rPr>
                <w:rStyle w:val="Hyperlink"/>
                <w:noProof/>
              </w:rPr>
              <w:t>Procedure</w:t>
            </w:r>
            <w:r>
              <w:rPr>
                <w:noProof/>
                <w:webHidden/>
              </w:rPr>
              <w:tab/>
            </w:r>
            <w:r>
              <w:rPr>
                <w:noProof/>
                <w:webHidden/>
              </w:rPr>
              <w:fldChar w:fldCharType="begin"/>
            </w:r>
            <w:r>
              <w:rPr>
                <w:noProof/>
                <w:webHidden/>
              </w:rPr>
              <w:instrText xml:space="preserve"> PAGEREF _Toc86753480 \h </w:instrText>
            </w:r>
          </w:ins>
          <w:r>
            <w:rPr>
              <w:noProof/>
              <w:webHidden/>
            </w:rPr>
          </w:r>
          <w:r>
            <w:rPr>
              <w:noProof/>
              <w:webHidden/>
            </w:rPr>
            <w:fldChar w:fldCharType="separate"/>
          </w:r>
          <w:ins w:id="124" w:author="Sean Duan" w:date="2021-11-02T16:12:00Z">
            <w:r w:rsidR="003B3389">
              <w:rPr>
                <w:noProof/>
                <w:webHidden/>
              </w:rPr>
              <w:t>21</w:t>
            </w:r>
          </w:ins>
          <w:ins w:id="125" w:author="Sean Duan" w:date="2021-11-02T13:50:00Z">
            <w:r>
              <w:rPr>
                <w:noProof/>
                <w:webHidden/>
              </w:rPr>
              <w:fldChar w:fldCharType="end"/>
            </w:r>
            <w:r w:rsidRPr="00BB71CB">
              <w:rPr>
                <w:rStyle w:val="Hyperlink"/>
                <w:noProof/>
              </w:rPr>
              <w:fldChar w:fldCharType="end"/>
            </w:r>
          </w:ins>
        </w:p>
        <w:p w14:paraId="15459CBE" w14:textId="1F7D4E0C" w:rsidR="007C1AF2" w:rsidRDefault="007C1AF2">
          <w:pPr>
            <w:pStyle w:val="TOC2"/>
            <w:tabs>
              <w:tab w:val="right" w:leader="dot" w:pos="9350"/>
            </w:tabs>
            <w:rPr>
              <w:ins w:id="126" w:author="Sean Duan" w:date="2021-11-02T13:50:00Z"/>
              <w:rFonts w:eastAsiaTheme="minorEastAsia"/>
              <w:noProof/>
              <w:sz w:val="22"/>
              <w:szCs w:val="22"/>
            </w:rPr>
          </w:pPr>
          <w:ins w:id="127" w:author="Sean Duan" w:date="2021-11-02T13:50:00Z">
            <w:r w:rsidRPr="00BB71CB">
              <w:rPr>
                <w:rStyle w:val="Hyperlink"/>
                <w:noProof/>
              </w:rPr>
              <w:fldChar w:fldCharType="begin"/>
            </w:r>
            <w:r w:rsidRPr="00BB71CB">
              <w:rPr>
                <w:rStyle w:val="Hyperlink"/>
                <w:noProof/>
              </w:rPr>
              <w:instrText xml:space="preserve"> </w:instrText>
            </w:r>
            <w:r>
              <w:rPr>
                <w:noProof/>
              </w:rPr>
              <w:instrText>HYPERLINK \l "_Toc86753481"</w:instrText>
            </w:r>
            <w:r w:rsidRPr="00BB71CB">
              <w:rPr>
                <w:rStyle w:val="Hyperlink"/>
                <w:noProof/>
              </w:rPr>
              <w:instrText xml:space="preserve"> </w:instrText>
            </w:r>
          </w:ins>
          <w:ins w:id="128" w:author="Sean Duan" w:date="2021-11-02T16:12:00Z">
            <w:r w:rsidR="003B3389" w:rsidRPr="00BB71CB">
              <w:rPr>
                <w:rStyle w:val="Hyperlink"/>
                <w:noProof/>
              </w:rPr>
            </w:r>
          </w:ins>
          <w:ins w:id="129" w:author="Sean Duan" w:date="2021-11-02T13:50:00Z">
            <w:r w:rsidRPr="00BB71CB">
              <w:rPr>
                <w:rStyle w:val="Hyperlink"/>
                <w:noProof/>
              </w:rPr>
              <w:fldChar w:fldCharType="separate"/>
            </w:r>
            <w:r w:rsidRPr="00BB71CB">
              <w:rPr>
                <w:rStyle w:val="Hyperlink"/>
                <w:noProof/>
              </w:rPr>
              <w:t>Measures</w:t>
            </w:r>
            <w:r>
              <w:rPr>
                <w:noProof/>
                <w:webHidden/>
              </w:rPr>
              <w:tab/>
            </w:r>
            <w:r>
              <w:rPr>
                <w:noProof/>
                <w:webHidden/>
              </w:rPr>
              <w:fldChar w:fldCharType="begin"/>
            </w:r>
            <w:r>
              <w:rPr>
                <w:noProof/>
                <w:webHidden/>
              </w:rPr>
              <w:instrText xml:space="preserve"> PAGEREF _Toc86753481 \h </w:instrText>
            </w:r>
          </w:ins>
          <w:r>
            <w:rPr>
              <w:noProof/>
              <w:webHidden/>
            </w:rPr>
          </w:r>
          <w:r>
            <w:rPr>
              <w:noProof/>
              <w:webHidden/>
            </w:rPr>
            <w:fldChar w:fldCharType="separate"/>
          </w:r>
          <w:ins w:id="130" w:author="Sean Duan" w:date="2021-11-02T16:12:00Z">
            <w:r w:rsidR="003B3389">
              <w:rPr>
                <w:noProof/>
                <w:webHidden/>
              </w:rPr>
              <w:t>22</w:t>
            </w:r>
          </w:ins>
          <w:ins w:id="131" w:author="Sean Duan" w:date="2021-11-02T13:50:00Z">
            <w:r>
              <w:rPr>
                <w:noProof/>
                <w:webHidden/>
              </w:rPr>
              <w:fldChar w:fldCharType="end"/>
            </w:r>
            <w:r w:rsidRPr="00BB71CB">
              <w:rPr>
                <w:rStyle w:val="Hyperlink"/>
                <w:noProof/>
              </w:rPr>
              <w:fldChar w:fldCharType="end"/>
            </w:r>
          </w:ins>
        </w:p>
        <w:p w14:paraId="2A9AD0DC" w14:textId="46D961E7" w:rsidR="007C1AF2" w:rsidRDefault="007C1AF2">
          <w:pPr>
            <w:pStyle w:val="TOC2"/>
            <w:tabs>
              <w:tab w:val="right" w:leader="dot" w:pos="9350"/>
            </w:tabs>
            <w:rPr>
              <w:ins w:id="132" w:author="Sean Duan" w:date="2021-11-02T13:50:00Z"/>
              <w:rFonts w:eastAsiaTheme="minorEastAsia"/>
              <w:noProof/>
              <w:sz w:val="22"/>
              <w:szCs w:val="22"/>
            </w:rPr>
          </w:pPr>
          <w:ins w:id="133" w:author="Sean Duan" w:date="2021-11-02T13:50:00Z">
            <w:r w:rsidRPr="00BB71CB">
              <w:rPr>
                <w:rStyle w:val="Hyperlink"/>
                <w:noProof/>
              </w:rPr>
              <w:fldChar w:fldCharType="begin"/>
            </w:r>
            <w:r w:rsidRPr="00BB71CB">
              <w:rPr>
                <w:rStyle w:val="Hyperlink"/>
                <w:noProof/>
              </w:rPr>
              <w:instrText xml:space="preserve"> </w:instrText>
            </w:r>
            <w:r>
              <w:rPr>
                <w:noProof/>
              </w:rPr>
              <w:instrText>HYPERLINK \l "_Toc86753482"</w:instrText>
            </w:r>
            <w:r w:rsidRPr="00BB71CB">
              <w:rPr>
                <w:rStyle w:val="Hyperlink"/>
                <w:noProof/>
              </w:rPr>
              <w:instrText xml:space="preserve"> </w:instrText>
            </w:r>
          </w:ins>
          <w:ins w:id="134" w:author="Sean Duan" w:date="2021-11-02T16:12:00Z">
            <w:r w:rsidR="003B3389" w:rsidRPr="00BB71CB">
              <w:rPr>
                <w:rStyle w:val="Hyperlink"/>
                <w:noProof/>
              </w:rPr>
            </w:r>
          </w:ins>
          <w:ins w:id="135" w:author="Sean Duan" w:date="2021-11-02T13:50:00Z">
            <w:r w:rsidRPr="00BB71CB">
              <w:rPr>
                <w:rStyle w:val="Hyperlink"/>
                <w:noProof/>
              </w:rPr>
              <w:fldChar w:fldCharType="separate"/>
            </w:r>
            <w:r w:rsidRPr="00BB71CB">
              <w:rPr>
                <w:rStyle w:val="Hyperlink"/>
                <w:noProof/>
              </w:rPr>
              <w:t>Power and Statistical Analyses</w:t>
            </w:r>
            <w:r>
              <w:rPr>
                <w:noProof/>
                <w:webHidden/>
              </w:rPr>
              <w:tab/>
            </w:r>
            <w:r>
              <w:rPr>
                <w:noProof/>
                <w:webHidden/>
              </w:rPr>
              <w:fldChar w:fldCharType="begin"/>
            </w:r>
            <w:r>
              <w:rPr>
                <w:noProof/>
                <w:webHidden/>
              </w:rPr>
              <w:instrText xml:space="preserve"> PAGEREF _Toc86753482 \h </w:instrText>
            </w:r>
          </w:ins>
          <w:r>
            <w:rPr>
              <w:noProof/>
              <w:webHidden/>
            </w:rPr>
          </w:r>
          <w:r>
            <w:rPr>
              <w:noProof/>
              <w:webHidden/>
            </w:rPr>
            <w:fldChar w:fldCharType="separate"/>
          </w:r>
          <w:ins w:id="136" w:author="Sean Duan" w:date="2021-11-02T16:12:00Z">
            <w:r w:rsidR="003B3389">
              <w:rPr>
                <w:noProof/>
                <w:webHidden/>
              </w:rPr>
              <w:t>24</w:t>
            </w:r>
          </w:ins>
          <w:ins w:id="137" w:author="Sean Duan" w:date="2021-11-02T13:50:00Z">
            <w:r>
              <w:rPr>
                <w:noProof/>
                <w:webHidden/>
              </w:rPr>
              <w:fldChar w:fldCharType="end"/>
            </w:r>
            <w:r w:rsidRPr="00BB71CB">
              <w:rPr>
                <w:rStyle w:val="Hyperlink"/>
                <w:noProof/>
              </w:rPr>
              <w:fldChar w:fldCharType="end"/>
            </w:r>
          </w:ins>
        </w:p>
        <w:p w14:paraId="104B455E" w14:textId="64DB8825" w:rsidR="007C1AF2" w:rsidRDefault="007C1AF2">
          <w:pPr>
            <w:pStyle w:val="TOC2"/>
            <w:tabs>
              <w:tab w:val="right" w:leader="dot" w:pos="9350"/>
            </w:tabs>
            <w:rPr>
              <w:ins w:id="138" w:author="Sean Duan" w:date="2021-11-02T13:50:00Z"/>
              <w:rFonts w:eastAsiaTheme="minorEastAsia"/>
              <w:noProof/>
              <w:sz w:val="22"/>
              <w:szCs w:val="22"/>
            </w:rPr>
          </w:pPr>
          <w:ins w:id="139" w:author="Sean Duan" w:date="2021-11-02T13:50:00Z">
            <w:r w:rsidRPr="00BB71CB">
              <w:rPr>
                <w:rStyle w:val="Hyperlink"/>
                <w:noProof/>
              </w:rPr>
              <w:fldChar w:fldCharType="begin"/>
            </w:r>
            <w:r w:rsidRPr="00BB71CB">
              <w:rPr>
                <w:rStyle w:val="Hyperlink"/>
                <w:noProof/>
              </w:rPr>
              <w:instrText xml:space="preserve"> </w:instrText>
            </w:r>
            <w:r>
              <w:rPr>
                <w:noProof/>
              </w:rPr>
              <w:instrText>HYPERLINK \l "_Toc86753483"</w:instrText>
            </w:r>
            <w:r w:rsidRPr="00BB71CB">
              <w:rPr>
                <w:rStyle w:val="Hyperlink"/>
                <w:noProof/>
              </w:rPr>
              <w:instrText xml:space="preserve"> </w:instrText>
            </w:r>
          </w:ins>
          <w:ins w:id="140" w:author="Sean Duan" w:date="2021-11-02T16:12:00Z">
            <w:r w:rsidR="003B3389" w:rsidRPr="00BB71CB">
              <w:rPr>
                <w:rStyle w:val="Hyperlink"/>
                <w:noProof/>
              </w:rPr>
            </w:r>
          </w:ins>
          <w:ins w:id="141" w:author="Sean Duan" w:date="2021-11-02T13:50:00Z">
            <w:r w:rsidRPr="00BB71CB">
              <w:rPr>
                <w:rStyle w:val="Hyperlink"/>
                <w:noProof/>
              </w:rPr>
              <w:fldChar w:fldCharType="separate"/>
            </w:r>
            <w:r w:rsidRPr="00BB71CB">
              <w:rPr>
                <w:rStyle w:val="Hyperlink"/>
                <w:noProof/>
              </w:rPr>
              <w:t>Study 2 Hypothesis:</w:t>
            </w:r>
            <w:r>
              <w:rPr>
                <w:noProof/>
                <w:webHidden/>
              </w:rPr>
              <w:tab/>
            </w:r>
            <w:r>
              <w:rPr>
                <w:noProof/>
                <w:webHidden/>
              </w:rPr>
              <w:fldChar w:fldCharType="begin"/>
            </w:r>
            <w:r>
              <w:rPr>
                <w:noProof/>
                <w:webHidden/>
              </w:rPr>
              <w:instrText xml:space="preserve"> PAGEREF _Toc86753483 \h </w:instrText>
            </w:r>
          </w:ins>
          <w:r>
            <w:rPr>
              <w:noProof/>
              <w:webHidden/>
            </w:rPr>
          </w:r>
          <w:r>
            <w:rPr>
              <w:noProof/>
              <w:webHidden/>
            </w:rPr>
            <w:fldChar w:fldCharType="separate"/>
          </w:r>
          <w:ins w:id="142" w:author="Sean Duan" w:date="2021-11-02T16:12:00Z">
            <w:r w:rsidR="003B3389">
              <w:rPr>
                <w:noProof/>
                <w:webHidden/>
              </w:rPr>
              <w:t>25</w:t>
            </w:r>
          </w:ins>
          <w:ins w:id="143" w:author="Sean Duan" w:date="2021-11-02T13:50:00Z">
            <w:r>
              <w:rPr>
                <w:noProof/>
                <w:webHidden/>
              </w:rPr>
              <w:fldChar w:fldCharType="end"/>
            </w:r>
            <w:r w:rsidRPr="00BB71CB">
              <w:rPr>
                <w:rStyle w:val="Hyperlink"/>
                <w:noProof/>
              </w:rPr>
              <w:fldChar w:fldCharType="end"/>
            </w:r>
          </w:ins>
        </w:p>
        <w:p w14:paraId="32B0D887" w14:textId="5BD02E6E" w:rsidR="007C1AF2" w:rsidRDefault="007C1AF2">
          <w:pPr>
            <w:pStyle w:val="TOC1"/>
            <w:tabs>
              <w:tab w:val="right" w:leader="dot" w:pos="9350"/>
            </w:tabs>
            <w:rPr>
              <w:ins w:id="144" w:author="Sean Duan" w:date="2021-11-02T13:50:00Z"/>
              <w:rFonts w:eastAsiaTheme="minorEastAsia"/>
              <w:noProof/>
              <w:sz w:val="22"/>
              <w:szCs w:val="22"/>
            </w:rPr>
          </w:pPr>
          <w:ins w:id="145" w:author="Sean Duan" w:date="2021-11-02T13:50:00Z">
            <w:r w:rsidRPr="00BB71CB">
              <w:rPr>
                <w:rStyle w:val="Hyperlink"/>
                <w:noProof/>
              </w:rPr>
              <w:fldChar w:fldCharType="begin"/>
            </w:r>
            <w:r w:rsidRPr="00BB71CB">
              <w:rPr>
                <w:rStyle w:val="Hyperlink"/>
                <w:noProof/>
              </w:rPr>
              <w:instrText xml:space="preserve"> </w:instrText>
            </w:r>
            <w:r>
              <w:rPr>
                <w:noProof/>
              </w:rPr>
              <w:instrText>HYPERLINK \l "_Toc86753484"</w:instrText>
            </w:r>
            <w:r w:rsidRPr="00BB71CB">
              <w:rPr>
                <w:rStyle w:val="Hyperlink"/>
                <w:noProof/>
              </w:rPr>
              <w:instrText xml:space="preserve"> </w:instrText>
            </w:r>
          </w:ins>
          <w:ins w:id="146" w:author="Sean Duan" w:date="2021-11-02T16:12:00Z">
            <w:r w:rsidR="003B3389" w:rsidRPr="00BB71CB">
              <w:rPr>
                <w:rStyle w:val="Hyperlink"/>
                <w:noProof/>
              </w:rPr>
            </w:r>
          </w:ins>
          <w:ins w:id="147" w:author="Sean Duan" w:date="2021-11-02T13:50:00Z">
            <w:r w:rsidRPr="00BB71CB">
              <w:rPr>
                <w:rStyle w:val="Hyperlink"/>
                <w:noProof/>
              </w:rPr>
              <w:fldChar w:fldCharType="separate"/>
            </w:r>
            <w:r w:rsidRPr="00BB71CB">
              <w:rPr>
                <w:rStyle w:val="Hyperlink"/>
                <w:noProof/>
              </w:rPr>
              <w:t>Results</w:t>
            </w:r>
            <w:r>
              <w:rPr>
                <w:noProof/>
                <w:webHidden/>
              </w:rPr>
              <w:tab/>
            </w:r>
            <w:r>
              <w:rPr>
                <w:noProof/>
                <w:webHidden/>
              </w:rPr>
              <w:fldChar w:fldCharType="begin"/>
            </w:r>
            <w:r>
              <w:rPr>
                <w:noProof/>
                <w:webHidden/>
              </w:rPr>
              <w:instrText xml:space="preserve"> PAGEREF _Toc86753484 \h </w:instrText>
            </w:r>
          </w:ins>
          <w:r>
            <w:rPr>
              <w:noProof/>
              <w:webHidden/>
            </w:rPr>
          </w:r>
          <w:r>
            <w:rPr>
              <w:noProof/>
              <w:webHidden/>
            </w:rPr>
            <w:fldChar w:fldCharType="separate"/>
          </w:r>
          <w:ins w:id="148" w:author="Sean Duan" w:date="2021-11-02T16:12:00Z">
            <w:r w:rsidR="003B3389">
              <w:rPr>
                <w:noProof/>
                <w:webHidden/>
              </w:rPr>
              <w:t>26</w:t>
            </w:r>
          </w:ins>
          <w:ins w:id="149" w:author="Sean Duan" w:date="2021-11-02T13:50:00Z">
            <w:r>
              <w:rPr>
                <w:noProof/>
                <w:webHidden/>
              </w:rPr>
              <w:fldChar w:fldCharType="end"/>
            </w:r>
            <w:r w:rsidRPr="00BB71CB">
              <w:rPr>
                <w:rStyle w:val="Hyperlink"/>
                <w:noProof/>
              </w:rPr>
              <w:fldChar w:fldCharType="end"/>
            </w:r>
          </w:ins>
        </w:p>
        <w:p w14:paraId="456F816B" w14:textId="2A352C2D" w:rsidR="007C1AF2" w:rsidRDefault="007C1AF2">
          <w:pPr>
            <w:pStyle w:val="TOC2"/>
            <w:tabs>
              <w:tab w:val="right" w:leader="dot" w:pos="9350"/>
            </w:tabs>
            <w:rPr>
              <w:ins w:id="150" w:author="Sean Duan" w:date="2021-11-02T13:50:00Z"/>
              <w:rFonts w:eastAsiaTheme="minorEastAsia"/>
              <w:noProof/>
              <w:sz w:val="22"/>
              <w:szCs w:val="22"/>
            </w:rPr>
          </w:pPr>
          <w:ins w:id="151" w:author="Sean Duan" w:date="2021-11-02T13:50:00Z">
            <w:r w:rsidRPr="00BB71CB">
              <w:rPr>
                <w:rStyle w:val="Hyperlink"/>
                <w:noProof/>
              </w:rPr>
              <w:fldChar w:fldCharType="begin"/>
            </w:r>
            <w:r w:rsidRPr="00BB71CB">
              <w:rPr>
                <w:rStyle w:val="Hyperlink"/>
                <w:noProof/>
              </w:rPr>
              <w:instrText xml:space="preserve"> </w:instrText>
            </w:r>
            <w:r>
              <w:rPr>
                <w:noProof/>
              </w:rPr>
              <w:instrText>HYPERLINK \l "_Toc86753485"</w:instrText>
            </w:r>
            <w:r w:rsidRPr="00BB71CB">
              <w:rPr>
                <w:rStyle w:val="Hyperlink"/>
                <w:noProof/>
              </w:rPr>
              <w:instrText xml:space="preserve"> </w:instrText>
            </w:r>
          </w:ins>
          <w:ins w:id="152" w:author="Sean Duan" w:date="2021-11-02T16:12:00Z">
            <w:r w:rsidR="003B3389" w:rsidRPr="00BB71CB">
              <w:rPr>
                <w:rStyle w:val="Hyperlink"/>
                <w:noProof/>
              </w:rPr>
            </w:r>
          </w:ins>
          <w:ins w:id="153" w:author="Sean Duan" w:date="2021-11-02T13:50:00Z">
            <w:r w:rsidRPr="00BB71CB">
              <w:rPr>
                <w:rStyle w:val="Hyperlink"/>
                <w:noProof/>
              </w:rPr>
              <w:fldChar w:fldCharType="separate"/>
            </w:r>
            <w:r w:rsidRPr="00BB71CB">
              <w:rPr>
                <w:rStyle w:val="Hyperlink"/>
                <w:noProof/>
              </w:rPr>
              <w:t>Proposed Mediational Effects</w:t>
            </w:r>
            <w:r>
              <w:rPr>
                <w:noProof/>
                <w:webHidden/>
              </w:rPr>
              <w:tab/>
            </w:r>
            <w:r>
              <w:rPr>
                <w:noProof/>
                <w:webHidden/>
              </w:rPr>
              <w:fldChar w:fldCharType="begin"/>
            </w:r>
            <w:r>
              <w:rPr>
                <w:noProof/>
                <w:webHidden/>
              </w:rPr>
              <w:instrText xml:space="preserve"> PAGEREF _Toc86753485 \h </w:instrText>
            </w:r>
          </w:ins>
          <w:r>
            <w:rPr>
              <w:noProof/>
              <w:webHidden/>
            </w:rPr>
          </w:r>
          <w:r>
            <w:rPr>
              <w:noProof/>
              <w:webHidden/>
            </w:rPr>
            <w:fldChar w:fldCharType="separate"/>
          </w:r>
          <w:ins w:id="154" w:author="Sean Duan" w:date="2021-11-02T16:12:00Z">
            <w:r w:rsidR="003B3389">
              <w:rPr>
                <w:noProof/>
                <w:webHidden/>
              </w:rPr>
              <w:t>28</w:t>
            </w:r>
          </w:ins>
          <w:ins w:id="155" w:author="Sean Duan" w:date="2021-11-02T13:50:00Z">
            <w:r>
              <w:rPr>
                <w:noProof/>
                <w:webHidden/>
              </w:rPr>
              <w:fldChar w:fldCharType="end"/>
            </w:r>
            <w:r w:rsidRPr="00BB71CB">
              <w:rPr>
                <w:rStyle w:val="Hyperlink"/>
                <w:noProof/>
              </w:rPr>
              <w:fldChar w:fldCharType="end"/>
            </w:r>
          </w:ins>
        </w:p>
        <w:p w14:paraId="61C4BF8F" w14:textId="7C664536" w:rsidR="007C1AF2" w:rsidRDefault="007C1AF2">
          <w:pPr>
            <w:pStyle w:val="TOC2"/>
            <w:tabs>
              <w:tab w:val="right" w:leader="dot" w:pos="9350"/>
            </w:tabs>
            <w:rPr>
              <w:ins w:id="156" w:author="Sean Duan" w:date="2021-11-02T13:50:00Z"/>
              <w:rFonts w:eastAsiaTheme="minorEastAsia"/>
              <w:noProof/>
              <w:sz w:val="22"/>
              <w:szCs w:val="22"/>
            </w:rPr>
          </w:pPr>
          <w:ins w:id="157" w:author="Sean Duan" w:date="2021-11-02T13:50:00Z">
            <w:r w:rsidRPr="00BB71CB">
              <w:rPr>
                <w:rStyle w:val="Hyperlink"/>
                <w:noProof/>
              </w:rPr>
              <w:fldChar w:fldCharType="begin"/>
            </w:r>
            <w:r w:rsidRPr="00BB71CB">
              <w:rPr>
                <w:rStyle w:val="Hyperlink"/>
                <w:noProof/>
              </w:rPr>
              <w:instrText xml:space="preserve"> </w:instrText>
            </w:r>
            <w:r>
              <w:rPr>
                <w:noProof/>
              </w:rPr>
              <w:instrText>HYPERLINK \l "_Toc86753486"</w:instrText>
            </w:r>
            <w:r w:rsidRPr="00BB71CB">
              <w:rPr>
                <w:rStyle w:val="Hyperlink"/>
                <w:noProof/>
              </w:rPr>
              <w:instrText xml:space="preserve"> </w:instrText>
            </w:r>
          </w:ins>
          <w:ins w:id="158" w:author="Sean Duan" w:date="2021-11-02T16:12:00Z">
            <w:r w:rsidR="003B3389" w:rsidRPr="00BB71CB">
              <w:rPr>
                <w:rStyle w:val="Hyperlink"/>
                <w:noProof/>
              </w:rPr>
            </w:r>
          </w:ins>
          <w:ins w:id="159" w:author="Sean Duan" w:date="2021-11-02T13:50:00Z">
            <w:r w:rsidRPr="00BB71CB">
              <w:rPr>
                <w:rStyle w:val="Hyperlink"/>
                <w:noProof/>
              </w:rPr>
              <w:fldChar w:fldCharType="separate"/>
            </w:r>
            <w:r w:rsidRPr="00BB71CB">
              <w:rPr>
                <w:rStyle w:val="Hyperlink"/>
                <w:noProof/>
              </w:rPr>
              <w:t>Moderating Effect of Numeracy</w:t>
            </w:r>
            <w:r>
              <w:rPr>
                <w:noProof/>
                <w:webHidden/>
              </w:rPr>
              <w:tab/>
            </w:r>
            <w:r>
              <w:rPr>
                <w:noProof/>
                <w:webHidden/>
              </w:rPr>
              <w:fldChar w:fldCharType="begin"/>
            </w:r>
            <w:r>
              <w:rPr>
                <w:noProof/>
                <w:webHidden/>
              </w:rPr>
              <w:instrText xml:space="preserve"> PAGEREF _Toc86753486 \h </w:instrText>
            </w:r>
          </w:ins>
          <w:r>
            <w:rPr>
              <w:noProof/>
              <w:webHidden/>
            </w:rPr>
          </w:r>
          <w:r>
            <w:rPr>
              <w:noProof/>
              <w:webHidden/>
            </w:rPr>
            <w:fldChar w:fldCharType="separate"/>
          </w:r>
          <w:ins w:id="160" w:author="Sean Duan" w:date="2021-11-02T16:12:00Z">
            <w:r w:rsidR="003B3389">
              <w:rPr>
                <w:noProof/>
                <w:webHidden/>
              </w:rPr>
              <w:t>30</w:t>
            </w:r>
          </w:ins>
          <w:ins w:id="161" w:author="Sean Duan" w:date="2021-11-02T13:50:00Z">
            <w:r>
              <w:rPr>
                <w:noProof/>
                <w:webHidden/>
              </w:rPr>
              <w:fldChar w:fldCharType="end"/>
            </w:r>
            <w:r w:rsidRPr="00BB71CB">
              <w:rPr>
                <w:rStyle w:val="Hyperlink"/>
                <w:noProof/>
              </w:rPr>
              <w:fldChar w:fldCharType="end"/>
            </w:r>
          </w:ins>
        </w:p>
        <w:p w14:paraId="53F5BB0C" w14:textId="4814F805" w:rsidR="007C1AF2" w:rsidRDefault="007C1AF2">
          <w:pPr>
            <w:pStyle w:val="TOC1"/>
            <w:tabs>
              <w:tab w:val="right" w:leader="dot" w:pos="9350"/>
            </w:tabs>
            <w:rPr>
              <w:ins w:id="162" w:author="Sean Duan" w:date="2021-11-02T13:50:00Z"/>
              <w:rFonts w:eastAsiaTheme="minorEastAsia"/>
              <w:noProof/>
              <w:sz w:val="22"/>
              <w:szCs w:val="22"/>
            </w:rPr>
          </w:pPr>
          <w:ins w:id="163" w:author="Sean Duan" w:date="2021-11-02T13:50:00Z">
            <w:r w:rsidRPr="00BB71CB">
              <w:rPr>
                <w:rStyle w:val="Hyperlink"/>
                <w:noProof/>
              </w:rPr>
              <w:fldChar w:fldCharType="begin"/>
            </w:r>
            <w:r w:rsidRPr="00BB71CB">
              <w:rPr>
                <w:rStyle w:val="Hyperlink"/>
                <w:noProof/>
              </w:rPr>
              <w:instrText xml:space="preserve"> </w:instrText>
            </w:r>
            <w:r>
              <w:rPr>
                <w:noProof/>
              </w:rPr>
              <w:instrText>HYPERLINK \l "_Toc86753487"</w:instrText>
            </w:r>
            <w:r w:rsidRPr="00BB71CB">
              <w:rPr>
                <w:rStyle w:val="Hyperlink"/>
                <w:noProof/>
              </w:rPr>
              <w:instrText xml:space="preserve"> </w:instrText>
            </w:r>
          </w:ins>
          <w:ins w:id="164" w:author="Sean Duan" w:date="2021-11-02T16:12:00Z">
            <w:r w:rsidR="003B3389" w:rsidRPr="00BB71CB">
              <w:rPr>
                <w:rStyle w:val="Hyperlink"/>
                <w:noProof/>
              </w:rPr>
            </w:r>
          </w:ins>
          <w:ins w:id="165" w:author="Sean Duan" w:date="2021-11-02T13:50:00Z">
            <w:r w:rsidRPr="00BB71CB">
              <w:rPr>
                <w:rStyle w:val="Hyperlink"/>
                <w:noProof/>
              </w:rPr>
              <w:fldChar w:fldCharType="separate"/>
            </w:r>
            <w:r w:rsidRPr="00BB71CB">
              <w:rPr>
                <w:rStyle w:val="Hyperlink"/>
                <w:noProof/>
              </w:rPr>
              <w:t>Discussion</w:t>
            </w:r>
            <w:r>
              <w:rPr>
                <w:noProof/>
                <w:webHidden/>
              </w:rPr>
              <w:tab/>
            </w:r>
            <w:r>
              <w:rPr>
                <w:noProof/>
                <w:webHidden/>
              </w:rPr>
              <w:fldChar w:fldCharType="begin"/>
            </w:r>
            <w:r>
              <w:rPr>
                <w:noProof/>
                <w:webHidden/>
              </w:rPr>
              <w:instrText xml:space="preserve"> PAGEREF _Toc86753487 \h </w:instrText>
            </w:r>
          </w:ins>
          <w:r>
            <w:rPr>
              <w:noProof/>
              <w:webHidden/>
            </w:rPr>
          </w:r>
          <w:r>
            <w:rPr>
              <w:noProof/>
              <w:webHidden/>
            </w:rPr>
            <w:fldChar w:fldCharType="separate"/>
          </w:r>
          <w:ins w:id="166" w:author="Sean Duan" w:date="2021-11-02T16:12:00Z">
            <w:r w:rsidR="003B3389">
              <w:rPr>
                <w:noProof/>
                <w:webHidden/>
              </w:rPr>
              <w:t>31</w:t>
            </w:r>
          </w:ins>
          <w:ins w:id="167" w:author="Sean Duan" w:date="2021-11-02T13:50:00Z">
            <w:r>
              <w:rPr>
                <w:noProof/>
                <w:webHidden/>
              </w:rPr>
              <w:fldChar w:fldCharType="end"/>
            </w:r>
            <w:r w:rsidRPr="00BB71CB">
              <w:rPr>
                <w:rStyle w:val="Hyperlink"/>
                <w:noProof/>
              </w:rPr>
              <w:fldChar w:fldCharType="end"/>
            </w:r>
          </w:ins>
        </w:p>
        <w:p w14:paraId="15159CFE" w14:textId="78FE2A26" w:rsidR="007C1AF2" w:rsidRDefault="007C1AF2">
          <w:pPr>
            <w:pStyle w:val="TOC1"/>
            <w:tabs>
              <w:tab w:val="right" w:leader="dot" w:pos="9350"/>
            </w:tabs>
            <w:rPr>
              <w:ins w:id="168" w:author="Sean Duan" w:date="2021-11-02T13:50:00Z"/>
              <w:rFonts w:eastAsiaTheme="minorEastAsia"/>
              <w:noProof/>
              <w:sz w:val="22"/>
              <w:szCs w:val="22"/>
            </w:rPr>
          </w:pPr>
          <w:ins w:id="169" w:author="Sean Duan" w:date="2021-11-02T13:50:00Z">
            <w:r w:rsidRPr="00BB71CB">
              <w:rPr>
                <w:rStyle w:val="Hyperlink"/>
                <w:noProof/>
              </w:rPr>
              <w:fldChar w:fldCharType="begin"/>
            </w:r>
            <w:r w:rsidRPr="00BB71CB">
              <w:rPr>
                <w:rStyle w:val="Hyperlink"/>
                <w:noProof/>
              </w:rPr>
              <w:instrText xml:space="preserve"> </w:instrText>
            </w:r>
            <w:r>
              <w:rPr>
                <w:noProof/>
              </w:rPr>
              <w:instrText>HYPERLINK \l "_Toc86753488"</w:instrText>
            </w:r>
            <w:r w:rsidRPr="00BB71CB">
              <w:rPr>
                <w:rStyle w:val="Hyperlink"/>
                <w:noProof/>
              </w:rPr>
              <w:instrText xml:space="preserve"> </w:instrText>
            </w:r>
          </w:ins>
          <w:ins w:id="170" w:author="Sean Duan" w:date="2021-11-02T16:12:00Z">
            <w:r w:rsidR="003B3389" w:rsidRPr="00BB71CB">
              <w:rPr>
                <w:rStyle w:val="Hyperlink"/>
                <w:noProof/>
              </w:rPr>
            </w:r>
          </w:ins>
          <w:ins w:id="171" w:author="Sean Duan" w:date="2021-11-02T13:50:00Z">
            <w:r w:rsidRPr="00BB71CB">
              <w:rPr>
                <w:rStyle w:val="Hyperlink"/>
                <w:noProof/>
              </w:rPr>
              <w:fldChar w:fldCharType="separate"/>
            </w:r>
            <w:r w:rsidRPr="00BB71CB">
              <w:rPr>
                <w:rStyle w:val="Hyperlink"/>
                <w:noProof/>
              </w:rPr>
              <w:t>Limitations</w:t>
            </w:r>
            <w:r>
              <w:rPr>
                <w:noProof/>
                <w:webHidden/>
              </w:rPr>
              <w:tab/>
            </w:r>
            <w:r>
              <w:rPr>
                <w:noProof/>
                <w:webHidden/>
              </w:rPr>
              <w:fldChar w:fldCharType="begin"/>
            </w:r>
            <w:r>
              <w:rPr>
                <w:noProof/>
                <w:webHidden/>
              </w:rPr>
              <w:instrText xml:space="preserve"> PAGEREF _Toc86753488 \h </w:instrText>
            </w:r>
          </w:ins>
          <w:r>
            <w:rPr>
              <w:noProof/>
              <w:webHidden/>
            </w:rPr>
          </w:r>
          <w:r>
            <w:rPr>
              <w:noProof/>
              <w:webHidden/>
            </w:rPr>
            <w:fldChar w:fldCharType="separate"/>
          </w:r>
          <w:ins w:id="172" w:author="Sean Duan" w:date="2021-11-02T16:12:00Z">
            <w:r w:rsidR="003B3389">
              <w:rPr>
                <w:noProof/>
                <w:webHidden/>
              </w:rPr>
              <w:t>35</w:t>
            </w:r>
          </w:ins>
          <w:ins w:id="173" w:author="Sean Duan" w:date="2021-11-02T13:50:00Z">
            <w:r>
              <w:rPr>
                <w:noProof/>
                <w:webHidden/>
              </w:rPr>
              <w:fldChar w:fldCharType="end"/>
            </w:r>
            <w:r w:rsidRPr="00BB71CB">
              <w:rPr>
                <w:rStyle w:val="Hyperlink"/>
                <w:noProof/>
              </w:rPr>
              <w:fldChar w:fldCharType="end"/>
            </w:r>
          </w:ins>
        </w:p>
        <w:p w14:paraId="793489BF" w14:textId="0DCA810E" w:rsidR="007C1AF2" w:rsidRDefault="007C1AF2">
          <w:pPr>
            <w:pStyle w:val="TOC1"/>
            <w:tabs>
              <w:tab w:val="right" w:leader="dot" w:pos="9350"/>
            </w:tabs>
            <w:rPr>
              <w:ins w:id="174" w:author="Sean Duan" w:date="2021-11-02T13:50:00Z"/>
              <w:rFonts w:eastAsiaTheme="minorEastAsia"/>
              <w:noProof/>
              <w:sz w:val="22"/>
              <w:szCs w:val="22"/>
            </w:rPr>
          </w:pPr>
          <w:ins w:id="175" w:author="Sean Duan" w:date="2021-11-02T13:50:00Z">
            <w:r w:rsidRPr="00BB71CB">
              <w:rPr>
                <w:rStyle w:val="Hyperlink"/>
                <w:noProof/>
              </w:rPr>
              <w:fldChar w:fldCharType="begin"/>
            </w:r>
            <w:r w:rsidRPr="00BB71CB">
              <w:rPr>
                <w:rStyle w:val="Hyperlink"/>
                <w:noProof/>
              </w:rPr>
              <w:instrText xml:space="preserve"> </w:instrText>
            </w:r>
            <w:r>
              <w:rPr>
                <w:noProof/>
              </w:rPr>
              <w:instrText>HYPERLINK \l "_Toc86753489"</w:instrText>
            </w:r>
            <w:r w:rsidRPr="00BB71CB">
              <w:rPr>
                <w:rStyle w:val="Hyperlink"/>
                <w:noProof/>
              </w:rPr>
              <w:instrText xml:space="preserve"> </w:instrText>
            </w:r>
          </w:ins>
          <w:ins w:id="176" w:author="Sean Duan" w:date="2021-11-02T16:12:00Z">
            <w:r w:rsidR="003B3389" w:rsidRPr="00BB71CB">
              <w:rPr>
                <w:rStyle w:val="Hyperlink"/>
                <w:noProof/>
              </w:rPr>
            </w:r>
          </w:ins>
          <w:ins w:id="177" w:author="Sean Duan" w:date="2021-11-02T13:50:00Z">
            <w:r w:rsidRPr="00BB71CB">
              <w:rPr>
                <w:rStyle w:val="Hyperlink"/>
                <w:noProof/>
              </w:rPr>
              <w:fldChar w:fldCharType="separate"/>
            </w:r>
            <w:r w:rsidRPr="00BB71CB">
              <w:rPr>
                <w:rStyle w:val="Hyperlink"/>
                <w:noProof/>
              </w:rPr>
              <w:t>Future Directions</w:t>
            </w:r>
            <w:r>
              <w:rPr>
                <w:noProof/>
                <w:webHidden/>
              </w:rPr>
              <w:tab/>
            </w:r>
            <w:r>
              <w:rPr>
                <w:noProof/>
                <w:webHidden/>
              </w:rPr>
              <w:fldChar w:fldCharType="begin"/>
            </w:r>
            <w:r>
              <w:rPr>
                <w:noProof/>
                <w:webHidden/>
              </w:rPr>
              <w:instrText xml:space="preserve"> PAGEREF _Toc86753489 \h </w:instrText>
            </w:r>
          </w:ins>
          <w:r>
            <w:rPr>
              <w:noProof/>
              <w:webHidden/>
            </w:rPr>
          </w:r>
          <w:r>
            <w:rPr>
              <w:noProof/>
              <w:webHidden/>
            </w:rPr>
            <w:fldChar w:fldCharType="separate"/>
          </w:r>
          <w:ins w:id="178" w:author="Sean Duan" w:date="2021-11-02T16:12:00Z">
            <w:r w:rsidR="003B3389">
              <w:rPr>
                <w:noProof/>
                <w:webHidden/>
              </w:rPr>
              <w:t>35</w:t>
            </w:r>
          </w:ins>
          <w:ins w:id="179" w:author="Sean Duan" w:date="2021-11-02T13:50:00Z">
            <w:r>
              <w:rPr>
                <w:noProof/>
                <w:webHidden/>
              </w:rPr>
              <w:fldChar w:fldCharType="end"/>
            </w:r>
            <w:r w:rsidRPr="00BB71CB">
              <w:rPr>
                <w:rStyle w:val="Hyperlink"/>
                <w:noProof/>
              </w:rPr>
              <w:fldChar w:fldCharType="end"/>
            </w:r>
          </w:ins>
        </w:p>
        <w:p w14:paraId="6F955D8B" w14:textId="4D1B59A9" w:rsidR="007C1AF2" w:rsidRDefault="007C1AF2">
          <w:pPr>
            <w:pStyle w:val="TOC1"/>
            <w:tabs>
              <w:tab w:val="right" w:leader="dot" w:pos="9350"/>
            </w:tabs>
            <w:rPr>
              <w:ins w:id="180" w:author="Sean Duan" w:date="2021-11-02T13:50:00Z"/>
              <w:rFonts w:eastAsiaTheme="minorEastAsia"/>
              <w:noProof/>
              <w:sz w:val="22"/>
              <w:szCs w:val="22"/>
            </w:rPr>
          </w:pPr>
          <w:ins w:id="181" w:author="Sean Duan" w:date="2021-11-02T13:50:00Z">
            <w:r w:rsidRPr="00BB71CB">
              <w:rPr>
                <w:rStyle w:val="Hyperlink"/>
                <w:noProof/>
              </w:rPr>
              <w:fldChar w:fldCharType="begin"/>
            </w:r>
            <w:r w:rsidRPr="00BB71CB">
              <w:rPr>
                <w:rStyle w:val="Hyperlink"/>
                <w:noProof/>
              </w:rPr>
              <w:instrText xml:space="preserve"> </w:instrText>
            </w:r>
            <w:r>
              <w:rPr>
                <w:noProof/>
              </w:rPr>
              <w:instrText>HYPERLINK \l "_Toc86753490"</w:instrText>
            </w:r>
            <w:r w:rsidRPr="00BB71CB">
              <w:rPr>
                <w:rStyle w:val="Hyperlink"/>
                <w:noProof/>
              </w:rPr>
              <w:instrText xml:space="preserve"> </w:instrText>
            </w:r>
          </w:ins>
          <w:ins w:id="182" w:author="Sean Duan" w:date="2021-11-02T16:12:00Z">
            <w:r w:rsidR="003B3389" w:rsidRPr="00BB71CB">
              <w:rPr>
                <w:rStyle w:val="Hyperlink"/>
                <w:noProof/>
              </w:rPr>
            </w:r>
          </w:ins>
          <w:ins w:id="183" w:author="Sean Duan" w:date="2021-11-02T13:50:00Z">
            <w:r w:rsidRPr="00BB71CB">
              <w:rPr>
                <w:rStyle w:val="Hyperlink"/>
                <w:noProof/>
              </w:rPr>
              <w:fldChar w:fldCharType="separate"/>
            </w:r>
            <w:r w:rsidRPr="00BB71CB">
              <w:rPr>
                <w:rStyle w:val="Hyperlink"/>
                <w:noProof/>
              </w:rPr>
              <w:t>Appendix A</w:t>
            </w:r>
            <w:r>
              <w:rPr>
                <w:noProof/>
                <w:webHidden/>
              </w:rPr>
              <w:tab/>
            </w:r>
            <w:r>
              <w:rPr>
                <w:noProof/>
                <w:webHidden/>
              </w:rPr>
              <w:fldChar w:fldCharType="begin"/>
            </w:r>
            <w:r>
              <w:rPr>
                <w:noProof/>
                <w:webHidden/>
              </w:rPr>
              <w:instrText xml:space="preserve"> PAGEREF _Toc86753490 \h </w:instrText>
            </w:r>
          </w:ins>
          <w:r>
            <w:rPr>
              <w:noProof/>
              <w:webHidden/>
            </w:rPr>
          </w:r>
          <w:r>
            <w:rPr>
              <w:noProof/>
              <w:webHidden/>
            </w:rPr>
            <w:fldChar w:fldCharType="separate"/>
          </w:r>
          <w:ins w:id="184" w:author="Sean Duan" w:date="2021-11-02T16:12:00Z">
            <w:r w:rsidR="003B3389">
              <w:rPr>
                <w:noProof/>
                <w:webHidden/>
              </w:rPr>
              <w:t>37</w:t>
            </w:r>
          </w:ins>
          <w:ins w:id="185" w:author="Sean Duan" w:date="2021-11-02T13:50:00Z">
            <w:r>
              <w:rPr>
                <w:noProof/>
                <w:webHidden/>
              </w:rPr>
              <w:fldChar w:fldCharType="end"/>
            </w:r>
            <w:r w:rsidRPr="00BB71CB">
              <w:rPr>
                <w:rStyle w:val="Hyperlink"/>
                <w:noProof/>
              </w:rPr>
              <w:fldChar w:fldCharType="end"/>
            </w:r>
          </w:ins>
        </w:p>
        <w:p w14:paraId="503292C2" w14:textId="77DCFA88" w:rsidR="007C1AF2" w:rsidRDefault="007C1AF2">
          <w:pPr>
            <w:pStyle w:val="TOC1"/>
            <w:tabs>
              <w:tab w:val="right" w:leader="dot" w:pos="9350"/>
            </w:tabs>
            <w:rPr>
              <w:ins w:id="186" w:author="Sean Duan" w:date="2021-11-02T13:50:00Z"/>
              <w:rFonts w:eastAsiaTheme="minorEastAsia"/>
              <w:noProof/>
              <w:sz w:val="22"/>
              <w:szCs w:val="22"/>
            </w:rPr>
          </w:pPr>
          <w:ins w:id="187" w:author="Sean Duan" w:date="2021-11-02T13:50:00Z">
            <w:r w:rsidRPr="00BB71CB">
              <w:rPr>
                <w:rStyle w:val="Hyperlink"/>
                <w:noProof/>
              </w:rPr>
              <w:lastRenderedPageBreak/>
              <w:fldChar w:fldCharType="begin"/>
            </w:r>
            <w:r w:rsidRPr="00BB71CB">
              <w:rPr>
                <w:rStyle w:val="Hyperlink"/>
                <w:noProof/>
              </w:rPr>
              <w:instrText xml:space="preserve"> </w:instrText>
            </w:r>
            <w:r>
              <w:rPr>
                <w:noProof/>
              </w:rPr>
              <w:instrText>HYPERLINK \l "_Toc86753491"</w:instrText>
            </w:r>
            <w:r w:rsidRPr="00BB71CB">
              <w:rPr>
                <w:rStyle w:val="Hyperlink"/>
                <w:noProof/>
              </w:rPr>
              <w:instrText xml:space="preserve"> </w:instrText>
            </w:r>
          </w:ins>
          <w:ins w:id="188" w:author="Sean Duan" w:date="2021-11-02T16:12:00Z">
            <w:r w:rsidR="003B3389" w:rsidRPr="00BB71CB">
              <w:rPr>
                <w:rStyle w:val="Hyperlink"/>
                <w:noProof/>
              </w:rPr>
            </w:r>
          </w:ins>
          <w:ins w:id="189" w:author="Sean Duan" w:date="2021-11-02T13:50:00Z">
            <w:r w:rsidRPr="00BB71CB">
              <w:rPr>
                <w:rStyle w:val="Hyperlink"/>
                <w:noProof/>
              </w:rPr>
              <w:fldChar w:fldCharType="separate"/>
            </w:r>
            <w:r w:rsidRPr="00BB71CB">
              <w:rPr>
                <w:rStyle w:val="Hyperlink"/>
                <w:noProof/>
              </w:rPr>
              <w:t>Appendix B</w:t>
            </w:r>
            <w:r>
              <w:rPr>
                <w:noProof/>
                <w:webHidden/>
              </w:rPr>
              <w:tab/>
            </w:r>
            <w:r>
              <w:rPr>
                <w:noProof/>
                <w:webHidden/>
              </w:rPr>
              <w:fldChar w:fldCharType="begin"/>
            </w:r>
            <w:r>
              <w:rPr>
                <w:noProof/>
                <w:webHidden/>
              </w:rPr>
              <w:instrText xml:space="preserve"> PAGEREF _Toc86753491 \h </w:instrText>
            </w:r>
          </w:ins>
          <w:r>
            <w:rPr>
              <w:noProof/>
              <w:webHidden/>
            </w:rPr>
          </w:r>
          <w:r>
            <w:rPr>
              <w:noProof/>
              <w:webHidden/>
            </w:rPr>
            <w:fldChar w:fldCharType="separate"/>
          </w:r>
          <w:ins w:id="190" w:author="Sean Duan" w:date="2021-11-02T16:12:00Z">
            <w:r w:rsidR="003B3389">
              <w:rPr>
                <w:noProof/>
                <w:webHidden/>
              </w:rPr>
              <w:t>43</w:t>
            </w:r>
          </w:ins>
          <w:ins w:id="191" w:author="Sean Duan" w:date="2021-11-02T13:50:00Z">
            <w:r>
              <w:rPr>
                <w:noProof/>
                <w:webHidden/>
              </w:rPr>
              <w:fldChar w:fldCharType="end"/>
            </w:r>
            <w:r w:rsidRPr="00BB71CB">
              <w:rPr>
                <w:rStyle w:val="Hyperlink"/>
                <w:noProof/>
              </w:rPr>
              <w:fldChar w:fldCharType="end"/>
            </w:r>
          </w:ins>
        </w:p>
        <w:p w14:paraId="3F3500A8" w14:textId="49D49BFD" w:rsidR="007C1AF2" w:rsidRDefault="007C1AF2">
          <w:pPr>
            <w:pStyle w:val="TOC1"/>
            <w:tabs>
              <w:tab w:val="right" w:leader="dot" w:pos="9350"/>
            </w:tabs>
            <w:rPr>
              <w:ins w:id="192" w:author="Sean Duan" w:date="2021-11-02T13:50:00Z"/>
              <w:rFonts w:eastAsiaTheme="minorEastAsia"/>
              <w:noProof/>
              <w:sz w:val="22"/>
              <w:szCs w:val="22"/>
            </w:rPr>
          </w:pPr>
          <w:ins w:id="193" w:author="Sean Duan" w:date="2021-11-02T13:50:00Z">
            <w:r w:rsidRPr="00BB71CB">
              <w:rPr>
                <w:rStyle w:val="Hyperlink"/>
                <w:noProof/>
              </w:rPr>
              <w:fldChar w:fldCharType="begin"/>
            </w:r>
            <w:r w:rsidRPr="00BB71CB">
              <w:rPr>
                <w:rStyle w:val="Hyperlink"/>
                <w:noProof/>
              </w:rPr>
              <w:instrText xml:space="preserve"> </w:instrText>
            </w:r>
            <w:r>
              <w:rPr>
                <w:noProof/>
              </w:rPr>
              <w:instrText>HYPERLINK \l "_Toc86753492"</w:instrText>
            </w:r>
            <w:r w:rsidRPr="00BB71CB">
              <w:rPr>
                <w:rStyle w:val="Hyperlink"/>
                <w:noProof/>
              </w:rPr>
              <w:instrText xml:space="preserve"> </w:instrText>
            </w:r>
          </w:ins>
          <w:ins w:id="194" w:author="Sean Duan" w:date="2021-11-02T16:12:00Z">
            <w:r w:rsidR="003B3389" w:rsidRPr="00BB71CB">
              <w:rPr>
                <w:rStyle w:val="Hyperlink"/>
                <w:noProof/>
              </w:rPr>
            </w:r>
          </w:ins>
          <w:ins w:id="195" w:author="Sean Duan" w:date="2021-11-02T13:50:00Z">
            <w:r w:rsidRPr="00BB71CB">
              <w:rPr>
                <w:rStyle w:val="Hyperlink"/>
                <w:noProof/>
              </w:rPr>
              <w:fldChar w:fldCharType="separate"/>
            </w:r>
            <w:r w:rsidRPr="00BB71CB">
              <w:rPr>
                <w:rStyle w:val="Hyperlink"/>
                <w:noProof/>
              </w:rPr>
              <w:t>References</w:t>
            </w:r>
            <w:r>
              <w:rPr>
                <w:noProof/>
                <w:webHidden/>
              </w:rPr>
              <w:tab/>
            </w:r>
            <w:r>
              <w:rPr>
                <w:noProof/>
                <w:webHidden/>
              </w:rPr>
              <w:fldChar w:fldCharType="begin"/>
            </w:r>
            <w:r>
              <w:rPr>
                <w:noProof/>
                <w:webHidden/>
              </w:rPr>
              <w:instrText xml:space="preserve"> PAGEREF _Toc86753492 \h </w:instrText>
            </w:r>
          </w:ins>
          <w:r>
            <w:rPr>
              <w:noProof/>
              <w:webHidden/>
            </w:rPr>
          </w:r>
          <w:r>
            <w:rPr>
              <w:noProof/>
              <w:webHidden/>
            </w:rPr>
            <w:fldChar w:fldCharType="separate"/>
          </w:r>
          <w:ins w:id="196" w:author="Sean Duan" w:date="2021-11-02T16:12:00Z">
            <w:r w:rsidR="003B3389">
              <w:rPr>
                <w:noProof/>
                <w:webHidden/>
              </w:rPr>
              <w:t>52</w:t>
            </w:r>
          </w:ins>
          <w:ins w:id="197" w:author="Sean Duan" w:date="2021-11-02T13:50:00Z">
            <w:r>
              <w:rPr>
                <w:noProof/>
                <w:webHidden/>
              </w:rPr>
              <w:fldChar w:fldCharType="end"/>
            </w:r>
            <w:r w:rsidRPr="00BB71CB">
              <w:rPr>
                <w:rStyle w:val="Hyperlink"/>
                <w:noProof/>
              </w:rPr>
              <w:fldChar w:fldCharType="end"/>
            </w:r>
          </w:ins>
        </w:p>
        <w:p w14:paraId="6CABD527" w14:textId="6F670140" w:rsidR="0015218D" w:rsidDel="006109A4" w:rsidRDefault="0015218D">
          <w:pPr>
            <w:pStyle w:val="TOC1"/>
            <w:tabs>
              <w:tab w:val="right" w:leader="dot" w:pos="9350"/>
            </w:tabs>
            <w:rPr>
              <w:del w:id="198" w:author="Sean Duan" w:date="2021-11-02T13:02:00Z"/>
              <w:rFonts w:eastAsiaTheme="minorEastAsia"/>
              <w:noProof/>
              <w:sz w:val="22"/>
              <w:szCs w:val="22"/>
            </w:rPr>
          </w:pPr>
          <w:del w:id="199" w:author="Sean Duan" w:date="2021-11-02T13:02:00Z">
            <w:r w:rsidRPr="006109A4" w:rsidDel="006109A4">
              <w:rPr>
                <w:noProof/>
                <w:rPrChange w:id="200" w:author="Sean Duan" w:date="2021-11-02T13:02:00Z">
                  <w:rPr>
                    <w:rStyle w:val="Hyperlink"/>
                    <w:noProof/>
                  </w:rPr>
                </w:rPrChange>
              </w:rPr>
              <w:delText>Abstract</w:delText>
            </w:r>
            <w:r w:rsidDel="006109A4">
              <w:rPr>
                <w:noProof/>
                <w:webHidden/>
              </w:rPr>
              <w:tab/>
              <w:delText>7</w:delText>
            </w:r>
          </w:del>
        </w:p>
        <w:p w14:paraId="171D1C4D" w14:textId="41D85A82" w:rsidR="0015218D" w:rsidDel="006109A4" w:rsidRDefault="0015218D">
          <w:pPr>
            <w:pStyle w:val="TOC1"/>
            <w:tabs>
              <w:tab w:val="right" w:leader="dot" w:pos="9350"/>
            </w:tabs>
            <w:rPr>
              <w:del w:id="201" w:author="Sean Duan" w:date="2021-11-02T13:02:00Z"/>
              <w:rFonts w:eastAsiaTheme="minorEastAsia"/>
              <w:noProof/>
              <w:sz w:val="22"/>
              <w:szCs w:val="22"/>
            </w:rPr>
          </w:pPr>
          <w:del w:id="202" w:author="Sean Duan" w:date="2021-11-02T13:02:00Z">
            <w:r w:rsidRPr="006109A4" w:rsidDel="006109A4">
              <w:rPr>
                <w:noProof/>
                <w:rPrChange w:id="203" w:author="Sean Duan" w:date="2021-11-02T13:02:00Z">
                  <w:rPr>
                    <w:rStyle w:val="Hyperlink"/>
                    <w:noProof/>
                  </w:rPr>
                </w:rPrChange>
              </w:rPr>
              <w:delText>Introduction</w:delText>
            </w:r>
            <w:r w:rsidDel="006109A4">
              <w:rPr>
                <w:noProof/>
                <w:webHidden/>
              </w:rPr>
              <w:tab/>
              <w:delText>1</w:delText>
            </w:r>
          </w:del>
        </w:p>
        <w:p w14:paraId="52D37570" w14:textId="2C6023DD" w:rsidR="0015218D" w:rsidDel="006109A4" w:rsidRDefault="0015218D">
          <w:pPr>
            <w:pStyle w:val="TOC2"/>
            <w:tabs>
              <w:tab w:val="right" w:leader="dot" w:pos="9350"/>
            </w:tabs>
            <w:rPr>
              <w:del w:id="204" w:author="Sean Duan" w:date="2021-11-02T13:02:00Z"/>
              <w:rFonts w:eastAsiaTheme="minorEastAsia"/>
              <w:noProof/>
              <w:sz w:val="22"/>
              <w:szCs w:val="22"/>
            </w:rPr>
          </w:pPr>
          <w:del w:id="205" w:author="Sean Duan" w:date="2021-11-02T13:02:00Z">
            <w:r w:rsidRPr="006109A4" w:rsidDel="006109A4">
              <w:rPr>
                <w:noProof/>
                <w:rPrChange w:id="206" w:author="Sean Duan" w:date="2021-11-02T13:02:00Z">
                  <w:rPr>
                    <w:rStyle w:val="Hyperlink"/>
                    <w:noProof/>
                  </w:rPr>
                </w:rPrChange>
              </w:rPr>
              <w:delText>Inadequacies with our current system</w:delText>
            </w:r>
            <w:r w:rsidDel="006109A4">
              <w:rPr>
                <w:noProof/>
                <w:webHidden/>
              </w:rPr>
              <w:tab/>
              <w:delText>2</w:delText>
            </w:r>
          </w:del>
        </w:p>
        <w:p w14:paraId="154D1DC3" w14:textId="5C4A6004" w:rsidR="0015218D" w:rsidDel="006109A4" w:rsidRDefault="0015218D">
          <w:pPr>
            <w:pStyle w:val="TOC2"/>
            <w:tabs>
              <w:tab w:val="right" w:leader="dot" w:pos="9350"/>
            </w:tabs>
            <w:rPr>
              <w:del w:id="207" w:author="Sean Duan" w:date="2021-11-02T13:02:00Z"/>
              <w:rFonts w:eastAsiaTheme="minorEastAsia"/>
              <w:noProof/>
              <w:sz w:val="22"/>
              <w:szCs w:val="22"/>
            </w:rPr>
          </w:pPr>
          <w:del w:id="208" w:author="Sean Duan" w:date="2021-11-02T13:02:00Z">
            <w:r w:rsidRPr="006109A4" w:rsidDel="006109A4">
              <w:rPr>
                <w:noProof/>
                <w:rPrChange w:id="209" w:author="Sean Duan" w:date="2021-11-02T13:02:00Z">
                  <w:rPr>
                    <w:rStyle w:val="Hyperlink"/>
                    <w:noProof/>
                  </w:rPr>
                </w:rPrChange>
              </w:rPr>
              <w:delText>Benefits of Universal Health Care</w:delText>
            </w:r>
            <w:r w:rsidDel="006109A4">
              <w:rPr>
                <w:noProof/>
                <w:webHidden/>
              </w:rPr>
              <w:tab/>
              <w:delText>4</w:delText>
            </w:r>
          </w:del>
        </w:p>
        <w:p w14:paraId="4A7B6DAC" w14:textId="5B07E0E9" w:rsidR="0015218D" w:rsidDel="006109A4" w:rsidRDefault="0015218D">
          <w:pPr>
            <w:pStyle w:val="TOC2"/>
            <w:tabs>
              <w:tab w:val="right" w:leader="dot" w:pos="9350"/>
            </w:tabs>
            <w:rPr>
              <w:del w:id="210" w:author="Sean Duan" w:date="2021-11-02T13:02:00Z"/>
              <w:rFonts w:eastAsiaTheme="minorEastAsia"/>
              <w:noProof/>
              <w:sz w:val="22"/>
              <w:szCs w:val="22"/>
            </w:rPr>
          </w:pPr>
          <w:del w:id="211" w:author="Sean Duan" w:date="2021-11-02T13:02:00Z">
            <w:r w:rsidRPr="006109A4" w:rsidDel="006109A4">
              <w:rPr>
                <w:noProof/>
                <w:rPrChange w:id="212" w:author="Sean Duan" w:date="2021-11-02T13:02:00Z">
                  <w:rPr>
                    <w:rStyle w:val="Hyperlink"/>
                    <w:noProof/>
                  </w:rPr>
                </w:rPrChange>
              </w:rPr>
              <w:delText>Opposition and Support to Universal Health Care</w:delText>
            </w:r>
            <w:r w:rsidDel="006109A4">
              <w:rPr>
                <w:noProof/>
                <w:webHidden/>
              </w:rPr>
              <w:tab/>
              <w:delText>6</w:delText>
            </w:r>
          </w:del>
        </w:p>
        <w:p w14:paraId="7C2B4349" w14:textId="6EC09FC1" w:rsidR="0015218D" w:rsidDel="006109A4" w:rsidRDefault="0015218D">
          <w:pPr>
            <w:pStyle w:val="TOC2"/>
            <w:tabs>
              <w:tab w:val="right" w:leader="dot" w:pos="9350"/>
            </w:tabs>
            <w:rPr>
              <w:del w:id="213" w:author="Sean Duan" w:date="2021-11-02T13:02:00Z"/>
              <w:rFonts w:eastAsiaTheme="minorEastAsia"/>
              <w:noProof/>
              <w:sz w:val="22"/>
              <w:szCs w:val="22"/>
            </w:rPr>
          </w:pPr>
          <w:del w:id="214" w:author="Sean Duan" w:date="2021-11-02T13:02:00Z">
            <w:r w:rsidRPr="006109A4" w:rsidDel="006109A4">
              <w:rPr>
                <w:noProof/>
                <w:rPrChange w:id="215" w:author="Sean Duan" w:date="2021-11-02T13:02:00Z">
                  <w:rPr>
                    <w:rStyle w:val="Hyperlink"/>
                    <w:noProof/>
                  </w:rPr>
                </w:rPrChange>
              </w:rPr>
              <w:delText>Previous US Attempts towards UHC</w:delText>
            </w:r>
            <w:r w:rsidDel="006109A4">
              <w:rPr>
                <w:noProof/>
                <w:webHidden/>
              </w:rPr>
              <w:tab/>
              <w:delText>7</w:delText>
            </w:r>
          </w:del>
        </w:p>
        <w:p w14:paraId="22C145A0" w14:textId="1C7D2E1A" w:rsidR="0015218D" w:rsidDel="006109A4" w:rsidRDefault="0015218D">
          <w:pPr>
            <w:pStyle w:val="TOC2"/>
            <w:tabs>
              <w:tab w:val="right" w:leader="dot" w:pos="9350"/>
            </w:tabs>
            <w:rPr>
              <w:del w:id="216" w:author="Sean Duan" w:date="2021-11-02T13:02:00Z"/>
              <w:rFonts w:eastAsiaTheme="minorEastAsia"/>
              <w:noProof/>
              <w:sz w:val="22"/>
              <w:szCs w:val="22"/>
            </w:rPr>
          </w:pPr>
          <w:del w:id="217" w:author="Sean Duan" w:date="2021-11-02T13:02:00Z">
            <w:r w:rsidRPr="006109A4" w:rsidDel="006109A4">
              <w:rPr>
                <w:noProof/>
                <w:rPrChange w:id="218" w:author="Sean Duan" w:date="2021-11-02T13:02:00Z">
                  <w:rPr>
                    <w:rStyle w:val="Hyperlink"/>
                    <w:noProof/>
                  </w:rPr>
                </w:rPrChange>
              </w:rPr>
              <w:delText>Health Benefits Packages</w:delText>
            </w:r>
            <w:r w:rsidDel="006109A4">
              <w:rPr>
                <w:noProof/>
                <w:webHidden/>
              </w:rPr>
              <w:tab/>
              <w:delText>9</w:delText>
            </w:r>
          </w:del>
        </w:p>
        <w:p w14:paraId="6B98D993" w14:textId="06D18C58" w:rsidR="0015218D" w:rsidDel="006109A4" w:rsidRDefault="0015218D">
          <w:pPr>
            <w:pStyle w:val="TOC2"/>
            <w:tabs>
              <w:tab w:val="right" w:leader="dot" w:pos="9350"/>
            </w:tabs>
            <w:rPr>
              <w:del w:id="219" w:author="Sean Duan" w:date="2021-11-02T13:02:00Z"/>
              <w:rFonts w:eastAsiaTheme="minorEastAsia"/>
              <w:noProof/>
              <w:sz w:val="22"/>
              <w:szCs w:val="22"/>
            </w:rPr>
          </w:pPr>
          <w:del w:id="220" w:author="Sean Duan" w:date="2021-11-02T13:02:00Z">
            <w:r w:rsidRPr="006109A4" w:rsidDel="006109A4">
              <w:rPr>
                <w:noProof/>
                <w:rPrChange w:id="221" w:author="Sean Duan" w:date="2021-11-02T13:02:00Z">
                  <w:rPr>
                    <w:rStyle w:val="Hyperlink"/>
                    <w:noProof/>
                  </w:rPr>
                </w:rPrChange>
              </w:rPr>
              <w:delText>The Present Research</w:delText>
            </w:r>
            <w:r w:rsidDel="006109A4">
              <w:rPr>
                <w:noProof/>
                <w:webHidden/>
              </w:rPr>
              <w:tab/>
              <w:delText>12</w:delText>
            </w:r>
          </w:del>
        </w:p>
        <w:p w14:paraId="61DFBD0F" w14:textId="30831097" w:rsidR="0015218D" w:rsidDel="006109A4" w:rsidRDefault="0015218D">
          <w:pPr>
            <w:pStyle w:val="TOC1"/>
            <w:tabs>
              <w:tab w:val="right" w:leader="dot" w:pos="9350"/>
            </w:tabs>
            <w:rPr>
              <w:del w:id="222" w:author="Sean Duan" w:date="2021-11-02T13:02:00Z"/>
              <w:rFonts w:eastAsiaTheme="minorEastAsia"/>
              <w:noProof/>
              <w:sz w:val="22"/>
              <w:szCs w:val="22"/>
            </w:rPr>
          </w:pPr>
          <w:del w:id="223" w:author="Sean Duan" w:date="2021-11-02T13:02:00Z">
            <w:r w:rsidRPr="006109A4" w:rsidDel="006109A4">
              <w:rPr>
                <w:noProof/>
                <w:rPrChange w:id="224" w:author="Sean Duan" w:date="2021-11-02T13:02:00Z">
                  <w:rPr>
                    <w:rStyle w:val="Hyperlink"/>
                    <w:noProof/>
                  </w:rPr>
                </w:rPrChange>
              </w:rPr>
              <w:delText>Study 1</w:delText>
            </w:r>
            <w:r w:rsidDel="006109A4">
              <w:rPr>
                <w:noProof/>
                <w:webHidden/>
              </w:rPr>
              <w:tab/>
              <w:delText>13</w:delText>
            </w:r>
          </w:del>
        </w:p>
        <w:p w14:paraId="5F64CE93" w14:textId="1D5E52A2" w:rsidR="0015218D" w:rsidDel="006109A4" w:rsidRDefault="0015218D">
          <w:pPr>
            <w:pStyle w:val="TOC1"/>
            <w:tabs>
              <w:tab w:val="right" w:leader="dot" w:pos="9350"/>
            </w:tabs>
            <w:rPr>
              <w:del w:id="225" w:author="Sean Duan" w:date="2021-11-02T13:02:00Z"/>
              <w:rFonts w:eastAsiaTheme="minorEastAsia"/>
              <w:noProof/>
              <w:sz w:val="22"/>
              <w:szCs w:val="22"/>
            </w:rPr>
          </w:pPr>
          <w:del w:id="226" w:author="Sean Duan" w:date="2021-11-02T13:02:00Z">
            <w:r w:rsidRPr="006109A4" w:rsidDel="006109A4">
              <w:rPr>
                <w:noProof/>
                <w:rPrChange w:id="227" w:author="Sean Duan" w:date="2021-11-02T13:02:00Z">
                  <w:rPr>
                    <w:rStyle w:val="Hyperlink"/>
                    <w:noProof/>
                  </w:rPr>
                </w:rPrChange>
              </w:rPr>
              <w:delText>Method</w:delText>
            </w:r>
            <w:r w:rsidDel="006109A4">
              <w:rPr>
                <w:noProof/>
                <w:webHidden/>
              </w:rPr>
              <w:tab/>
              <w:delText>13</w:delText>
            </w:r>
          </w:del>
        </w:p>
        <w:p w14:paraId="3955CD59" w14:textId="29B0C9CD" w:rsidR="0015218D" w:rsidDel="006109A4" w:rsidRDefault="0015218D">
          <w:pPr>
            <w:pStyle w:val="TOC2"/>
            <w:tabs>
              <w:tab w:val="right" w:leader="dot" w:pos="9350"/>
            </w:tabs>
            <w:rPr>
              <w:del w:id="228" w:author="Sean Duan" w:date="2021-11-02T13:02:00Z"/>
              <w:rFonts w:eastAsiaTheme="minorEastAsia"/>
              <w:noProof/>
              <w:sz w:val="22"/>
              <w:szCs w:val="22"/>
            </w:rPr>
          </w:pPr>
          <w:del w:id="229" w:author="Sean Duan" w:date="2021-11-02T13:02:00Z">
            <w:r w:rsidRPr="006109A4" w:rsidDel="006109A4">
              <w:rPr>
                <w:noProof/>
                <w:rPrChange w:id="230" w:author="Sean Duan" w:date="2021-11-02T13:02:00Z">
                  <w:rPr>
                    <w:rStyle w:val="Hyperlink"/>
                    <w:noProof/>
                  </w:rPr>
                </w:rPrChange>
              </w:rPr>
              <w:delText>Participants</w:delText>
            </w:r>
            <w:r w:rsidDel="006109A4">
              <w:rPr>
                <w:noProof/>
                <w:webHidden/>
              </w:rPr>
              <w:tab/>
              <w:delText>13</w:delText>
            </w:r>
          </w:del>
        </w:p>
        <w:p w14:paraId="2BB3910C" w14:textId="0AE981DF" w:rsidR="0015218D" w:rsidDel="006109A4" w:rsidRDefault="0015218D">
          <w:pPr>
            <w:pStyle w:val="TOC2"/>
            <w:tabs>
              <w:tab w:val="right" w:leader="dot" w:pos="9350"/>
            </w:tabs>
            <w:rPr>
              <w:del w:id="231" w:author="Sean Duan" w:date="2021-11-02T13:02:00Z"/>
              <w:rFonts w:eastAsiaTheme="minorEastAsia"/>
              <w:noProof/>
              <w:sz w:val="22"/>
              <w:szCs w:val="22"/>
            </w:rPr>
          </w:pPr>
          <w:del w:id="232" w:author="Sean Duan" w:date="2021-11-02T13:02:00Z">
            <w:r w:rsidRPr="006109A4" w:rsidDel="006109A4">
              <w:rPr>
                <w:noProof/>
                <w:rPrChange w:id="233" w:author="Sean Duan" w:date="2021-11-02T13:02:00Z">
                  <w:rPr>
                    <w:rStyle w:val="Hyperlink"/>
                    <w:noProof/>
                  </w:rPr>
                </w:rPrChange>
              </w:rPr>
              <w:delText>Procedure</w:delText>
            </w:r>
            <w:r w:rsidDel="006109A4">
              <w:rPr>
                <w:noProof/>
                <w:webHidden/>
              </w:rPr>
              <w:tab/>
              <w:delText>14</w:delText>
            </w:r>
          </w:del>
        </w:p>
        <w:p w14:paraId="22D0384D" w14:textId="2814FB37" w:rsidR="0015218D" w:rsidDel="006109A4" w:rsidRDefault="0015218D">
          <w:pPr>
            <w:pStyle w:val="TOC2"/>
            <w:tabs>
              <w:tab w:val="right" w:leader="dot" w:pos="9350"/>
            </w:tabs>
            <w:rPr>
              <w:del w:id="234" w:author="Sean Duan" w:date="2021-11-02T13:02:00Z"/>
              <w:rFonts w:eastAsiaTheme="minorEastAsia"/>
              <w:noProof/>
              <w:sz w:val="22"/>
              <w:szCs w:val="22"/>
            </w:rPr>
          </w:pPr>
          <w:del w:id="235" w:author="Sean Duan" w:date="2021-11-02T13:02:00Z">
            <w:r w:rsidRPr="006109A4" w:rsidDel="006109A4">
              <w:rPr>
                <w:noProof/>
                <w:rPrChange w:id="236" w:author="Sean Duan" w:date="2021-11-02T13:02:00Z">
                  <w:rPr>
                    <w:rStyle w:val="Hyperlink"/>
                    <w:noProof/>
                  </w:rPr>
                </w:rPrChange>
              </w:rPr>
              <w:delText>Measures</w:delText>
            </w:r>
            <w:r w:rsidDel="006109A4">
              <w:rPr>
                <w:noProof/>
                <w:webHidden/>
              </w:rPr>
              <w:tab/>
              <w:delText>15</w:delText>
            </w:r>
          </w:del>
        </w:p>
        <w:p w14:paraId="290CABA1" w14:textId="61230FCB" w:rsidR="0015218D" w:rsidDel="006109A4" w:rsidRDefault="0015218D">
          <w:pPr>
            <w:pStyle w:val="TOC2"/>
            <w:tabs>
              <w:tab w:val="right" w:leader="dot" w:pos="9350"/>
            </w:tabs>
            <w:rPr>
              <w:del w:id="237" w:author="Sean Duan" w:date="2021-11-02T13:02:00Z"/>
              <w:rFonts w:eastAsiaTheme="minorEastAsia"/>
              <w:noProof/>
              <w:sz w:val="22"/>
              <w:szCs w:val="22"/>
            </w:rPr>
          </w:pPr>
          <w:del w:id="238" w:author="Sean Duan" w:date="2021-11-02T13:02:00Z">
            <w:r w:rsidRPr="006109A4" w:rsidDel="006109A4">
              <w:rPr>
                <w:noProof/>
                <w:rPrChange w:id="239" w:author="Sean Duan" w:date="2021-11-02T13:02:00Z">
                  <w:rPr>
                    <w:rStyle w:val="Hyperlink"/>
                    <w:noProof/>
                  </w:rPr>
                </w:rPrChange>
              </w:rPr>
              <w:delText>Power and Statistical Analyses</w:delText>
            </w:r>
            <w:r w:rsidDel="006109A4">
              <w:rPr>
                <w:noProof/>
                <w:webHidden/>
              </w:rPr>
              <w:tab/>
              <w:delText>16</w:delText>
            </w:r>
          </w:del>
        </w:p>
        <w:p w14:paraId="6621082B" w14:textId="5204E99B" w:rsidR="0015218D" w:rsidDel="006109A4" w:rsidRDefault="0015218D">
          <w:pPr>
            <w:pStyle w:val="TOC2"/>
            <w:tabs>
              <w:tab w:val="right" w:leader="dot" w:pos="9350"/>
            </w:tabs>
            <w:rPr>
              <w:del w:id="240" w:author="Sean Duan" w:date="2021-11-02T13:02:00Z"/>
              <w:rFonts w:eastAsiaTheme="minorEastAsia"/>
              <w:noProof/>
              <w:sz w:val="22"/>
              <w:szCs w:val="22"/>
            </w:rPr>
          </w:pPr>
          <w:del w:id="241" w:author="Sean Duan" w:date="2021-11-02T13:02:00Z">
            <w:r w:rsidRPr="006109A4" w:rsidDel="006109A4">
              <w:rPr>
                <w:noProof/>
                <w:rPrChange w:id="242" w:author="Sean Duan" w:date="2021-11-02T13:02:00Z">
                  <w:rPr>
                    <w:rStyle w:val="Hyperlink"/>
                    <w:noProof/>
                  </w:rPr>
                </w:rPrChange>
              </w:rPr>
              <w:delText>Study 1 Hypothesis:</w:delText>
            </w:r>
            <w:r w:rsidDel="006109A4">
              <w:rPr>
                <w:noProof/>
                <w:webHidden/>
              </w:rPr>
              <w:tab/>
              <w:delText>17</w:delText>
            </w:r>
          </w:del>
        </w:p>
        <w:p w14:paraId="1C433ACE" w14:textId="1E26F044" w:rsidR="0015218D" w:rsidDel="006109A4" w:rsidRDefault="0015218D">
          <w:pPr>
            <w:pStyle w:val="TOC1"/>
            <w:tabs>
              <w:tab w:val="right" w:leader="dot" w:pos="9350"/>
            </w:tabs>
            <w:rPr>
              <w:del w:id="243" w:author="Sean Duan" w:date="2021-11-02T13:02:00Z"/>
              <w:rFonts w:eastAsiaTheme="minorEastAsia"/>
              <w:noProof/>
              <w:sz w:val="22"/>
              <w:szCs w:val="22"/>
            </w:rPr>
          </w:pPr>
          <w:del w:id="244" w:author="Sean Duan" w:date="2021-11-02T13:02:00Z">
            <w:r w:rsidRPr="006109A4" w:rsidDel="006109A4">
              <w:rPr>
                <w:noProof/>
                <w:rPrChange w:id="245" w:author="Sean Duan" w:date="2021-11-02T13:02:00Z">
                  <w:rPr>
                    <w:rStyle w:val="Hyperlink"/>
                    <w:noProof/>
                  </w:rPr>
                </w:rPrChange>
              </w:rPr>
              <w:delText>Results</w:delText>
            </w:r>
            <w:r w:rsidDel="006109A4">
              <w:rPr>
                <w:noProof/>
                <w:webHidden/>
              </w:rPr>
              <w:tab/>
              <w:delText>17</w:delText>
            </w:r>
          </w:del>
        </w:p>
        <w:p w14:paraId="5A33BADD" w14:textId="2EEBF702" w:rsidR="0015218D" w:rsidDel="006109A4" w:rsidRDefault="0015218D">
          <w:pPr>
            <w:pStyle w:val="TOC2"/>
            <w:tabs>
              <w:tab w:val="right" w:leader="dot" w:pos="9350"/>
            </w:tabs>
            <w:rPr>
              <w:del w:id="246" w:author="Sean Duan" w:date="2021-11-02T13:02:00Z"/>
              <w:rFonts w:eastAsiaTheme="minorEastAsia"/>
              <w:noProof/>
              <w:sz w:val="22"/>
              <w:szCs w:val="22"/>
            </w:rPr>
          </w:pPr>
          <w:del w:id="247" w:author="Sean Duan" w:date="2021-11-02T13:02:00Z">
            <w:r w:rsidRPr="006109A4" w:rsidDel="006109A4">
              <w:rPr>
                <w:noProof/>
                <w:rPrChange w:id="248" w:author="Sean Duan" w:date="2021-11-02T13:02:00Z">
                  <w:rPr>
                    <w:rStyle w:val="Hyperlink"/>
                    <w:noProof/>
                  </w:rPr>
                </w:rPrChange>
              </w:rPr>
              <w:delText>Qualitative results</w:delText>
            </w:r>
            <w:r w:rsidDel="006109A4">
              <w:rPr>
                <w:noProof/>
                <w:webHidden/>
              </w:rPr>
              <w:tab/>
              <w:delText>19</w:delText>
            </w:r>
          </w:del>
        </w:p>
        <w:p w14:paraId="0D949BD0" w14:textId="2CCF0AB6" w:rsidR="0015218D" w:rsidDel="006109A4" w:rsidRDefault="0015218D">
          <w:pPr>
            <w:pStyle w:val="TOC1"/>
            <w:tabs>
              <w:tab w:val="right" w:leader="dot" w:pos="9350"/>
            </w:tabs>
            <w:rPr>
              <w:del w:id="249" w:author="Sean Duan" w:date="2021-11-02T13:02:00Z"/>
              <w:rFonts w:eastAsiaTheme="minorEastAsia"/>
              <w:noProof/>
              <w:sz w:val="22"/>
              <w:szCs w:val="22"/>
            </w:rPr>
          </w:pPr>
          <w:del w:id="250" w:author="Sean Duan" w:date="2021-11-02T13:02:00Z">
            <w:r w:rsidRPr="006109A4" w:rsidDel="006109A4">
              <w:rPr>
                <w:noProof/>
                <w:rPrChange w:id="251" w:author="Sean Duan" w:date="2021-11-02T13:02:00Z">
                  <w:rPr>
                    <w:rStyle w:val="Hyperlink"/>
                    <w:noProof/>
                  </w:rPr>
                </w:rPrChange>
              </w:rPr>
              <w:delText>Discussion</w:delText>
            </w:r>
            <w:r w:rsidDel="006109A4">
              <w:rPr>
                <w:noProof/>
                <w:webHidden/>
              </w:rPr>
              <w:tab/>
              <w:delText>21</w:delText>
            </w:r>
          </w:del>
        </w:p>
        <w:p w14:paraId="192A20C7" w14:textId="005FC72F" w:rsidR="0015218D" w:rsidDel="006109A4" w:rsidRDefault="0015218D">
          <w:pPr>
            <w:pStyle w:val="TOC1"/>
            <w:tabs>
              <w:tab w:val="right" w:leader="dot" w:pos="9350"/>
            </w:tabs>
            <w:rPr>
              <w:del w:id="252" w:author="Sean Duan" w:date="2021-11-02T13:02:00Z"/>
              <w:rFonts w:eastAsiaTheme="minorEastAsia"/>
              <w:noProof/>
              <w:sz w:val="22"/>
              <w:szCs w:val="22"/>
            </w:rPr>
          </w:pPr>
          <w:del w:id="253" w:author="Sean Duan" w:date="2021-11-02T13:02:00Z">
            <w:r w:rsidRPr="006109A4" w:rsidDel="006109A4">
              <w:rPr>
                <w:noProof/>
                <w:rPrChange w:id="254" w:author="Sean Duan" w:date="2021-11-02T13:02:00Z">
                  <w:rPr>
                    <w:rStyle w:val="Hyperlink"/>
                    <w:noProof/>
                  </w:rPr>
                </w:rPrChange>
              </w:rPr>
              <w:delText>Study 2</w:delText>
            </w:r>
            <w:r w:rsidDel="006109A4">
              <w:rPr>
                <w:noProof/>
                <w:webHidden/>
              </w:rPr>
              <w:tab/>
              <w:delText>22</w:delText>
            </w:r>
          </w:del>
        </w:p>
        <w:p w14:paraId="00383E33" w14:textId="54F7AA5A" w:rsidR="0015218D" w:rsidDel="006109A4" w:rsidRDefault="0015218D">
          <w:pPr>
            <w:pStyle w:val="TOC1"/>
            <w:tabs>
              <w:tab w:val="right" w:leader="dot" w:pos="9350"/>
            </w:tabs>
            <w:rPr>
              <w:del w:id="255" w:author="Sean Duan" w:date="2021-11-02T13:02:00Z"/>
              <w:rFonts w:eastAsiaTheme="minorEastAsia"/>
              <w:noProof/>
              <w:sz w:val="22"/>
              <w:szCs w:val="22"/>
            </w:rPr>
          </w:pPr>
          <w:del w:id="256" w:author="Sean Duan" w:date="2021-11-02T13:02:00Z">
            <w:r w:rsidRPr="006109A4" w:rsidDel="006109A4">
              <w:rPr>
                <w:noProof/>
                <w:rPrChange w:id="257" w:author="Sean Duan" w:date="2021-11-02T13:02:00Z">
                  <w:rPr>
                    <w:rStyle w:val="Hyperlink"/>
                    <w:noProof/>
                  </w:rPr>
                </w:rPrChange>
              </w:rPr>
              <w:delText>Method</w:delText>
            </w:r>
            <w:r w:rsidDel="006109A4">
              <w:rPr>
                <w:noProof/>
                <w:webHidden/>
              </w:rPr>
              <w:tab/>
              <w:delText>22</w:delText>
            </w:r>
          </w:del>
        </w:p>
        <w:p w14:paraId="08B6DE15" w14:textId="6D5B69D1" w:rsidR="0015218D" w:rsidDel="006109A4" w:rsidRDefault="0015218D">
          <w:pPr>
            <w:pStyle w:val="TOC2"/>
            <w:tabs>
              <w:tab w:val="right" w:leader="dot" w:pos="9350"/>
            </w:tabs>
            <w:rPr>
              <w:del w:id="258" w:author="Sean Duan" w:date="2021-11-02T13:02:00Z"/>
              <w:rFonts w:eastAsiaTheme="minorEastAsia"/>
              <w:noProof/>
              <w:sz w:val="22"/>
              <w:szCs w:val="22"/>
            </w:rPr>
          </w:pPr>
          <w:del w:id="259" w:author="Sean Duan" w:date="2021-11-02T13:02:00Z">
            <w:r w:rsidRPr="006109A4" w:rsidDel="006109A4">
              <w:rPr>
                <w:noProof/>
                <w:rPrChange w:id="260" w:author="Sean Duan" w:date="2021-11-02T13:02:00Z">
                  <w:rPr>
                    <w:rStyle w:val="Hyperlink"/>
                    <w:noProof/>
                  </w:rPr>
                </w:rPrChange>
              </w:rPr>
              <w:delText>Participants</w:delText>
            </w:r>
            <w:r w:rsidDel="006109A4">
              <w:rPr>
                <w:noProof/>
                <w:webHidden/>
              </w:rPr>
              <w:tab/>
              <w:delText>22</w:delText>
            </w:r>
          </w:del>
        </w:p>
        <w:p w14:paraId="6A727DE8" w14:textId="1751E996" w:rsidR="0015218D" w:rsidDel="006109A4" w:rsidRDefault="0015218D">
          <w:pPr>
            <w:pStyle w:val="TOC2"/>
            <w:tabs>
              <w:tab w:val="right" w:leader="dot" w:pos="9350"/>
            </w:tabs>
            <w:rPr>
              <w:del w:id="261" w:author="Sean Duan" w:date="2021-11-02T13:02:00Z"/>
              <w:rFonts w:eastAsiaTheme="minorEastAsia"/>
              <w:noProof/>
              <w:sz w:val="22"/>
              <w:szCs w:val="22"/>
            </w:rPr>
          </w:pPr>
          <w:del w:id="262" w:author="Sean Duan" w:date="2021-11-02T13:02:00Z">
            <w:r w:rsidRPr="006109A4" w:rsidDel="006109A4">
              <w:rPr>
                <w:noProof/>
                <w:rPrChange w:id="263" w:author="Sean Duan" w:date="2021-11-02T13:02:00Z">
                  <w:rPr>
                    <w:rStyle w:val="Hyperlink"/>
                    <w:noProof/>
                  </w:rPr>
                </w:rPrChange>
              </w:rPr>
              <w:delText>Procedure</w:delText>
            </w:r>
            <w:r w:rsidDel="006109A4">
              <w:rPr>
                <w:noProof/>
                <w:webHidden/>
              </w:rPr>
              <w:tab/>
              <w:delText>23</w:delText>
            </w:r>
          </w:del>
        </w:p>
        <w:p w14:paraId="455510ED" w14:textId="5EE65217" w:rsidR="0015218D" w:rsidDel="006109A4" w:rsidRDefault="0015218D">
          <w:pPr>
            <w:pStyle w:val="TOC2"/>
            <w:tabs>
              <w:tab w:val="right" w:leader="dot" w:pos="9350"/>
            </w:tabs>
            <w:rPr>
              <w:del w:id="264" w:author="Sean Duan" w:date="2021-11-02T13:02:00Z"/>
              <w:rFonts w:eastAsiaTheme="minorEastAsia"/>
              <w:noProof/>
              <w:sz w:val="22"/>
              <w:szCs w:val="22"/>
            </w:rPr>
          </w:pPr>
          <w:del w:id="265" w:author="Sean Duan" w:date="2021-11-02T13:02:00Z">
            <w:r w:rsidRPr="006109A4" w:rsidDel="006109A4">
              <w:rPr>
                <w:noProof/>
                <w:rPrChange w:id="266" w:author="Sean Duan" w:date="2021-11-02T13:02:00Z">
                  <w:rPr>
                    <w:rStyle w:val="Hyperlink"/>
                    <w:noProof/>
                  </w:rPr>
                </w:rPrChange>
              </w:rPr>
              <w:delText>Measures</w:delText>
            </w:r>
            <w:r w:rsidDel="006109A4">
              <w:rPr>
                <w:noProof/>
                <w:webHidden/>
              </w:rPr>
              <w:tab/>
              <w:delText>24</w:delText>
            </w:r>
          </w:del>
        </w:p>
        <w:p w14:paraId="6B7734FA" w14:textId="306D5CCA" w:rsidR="0015218D" w:rsidDel="006109A4" w:rsidRDefault="0015218D">
          <w:pPr>
            <w:pStyle w:val="TOC2"/>
            <w:tabs>
              <w:tab w:val="right" w:leader="dot" w:pos="9350"/>
            </w:tabs>
            <w:rPr>
              <w:del w:id="267" w:author="Sean Duan" w:date="2021-11-02T13:02:00Z"/>
              <w:rFonts w:eastAsiaTheme="minorEastAsia"/>
              <w:noProof/>
              <w:sz w:val="22"/>
              <w:szCs w:val="22"/>
            </w:rPr>
          </w:pPr>
          <w:del w:id="268" w:author="Sean Duan" w:date="2021-11-02T13:02:00Z">
            <w:r w:rsidRPr="006109A4" w:rsidDel="006109A4">
              <w:rPr>
                <w:noProof/>
                <w:rPrChange w:id="269" w:author="Sean Duan" w:date="2021-11-02T13:02:00Z">
                  <w:rPr>
                    <w:rStyle w:val="Hyperlink"/>
                    <w:noProof/>
                  </w:rPr>
                </w:rPrChange>
              </w:rPr>
              <w:delText>Power and Statistical Analyses</w:delText>
            </w:r>
            <w:r w:rsidDel="006109A4">
              <w:rPr>
                <w:noProof/>
                <w:webHidden/>
              </w:rPr>
              <w:tab/>
              <w:delText>26</w:delText>
            </w:r>
          </w:del>
        </w:p>
        <w:p w14:paraId="573855B4" w14:textId="35FC59E4" w:rsidR="0015218D" w:rsidDel="006109A4" w:rsidRDefault="0015218D">
          <w:pPr>
            <w:pStyle w:val="TOC2"/>
            <w:tabs>
              <w:tab w:val="right" w:leader="dot" w:pos="9350"/>
            </w:tabs>
            <w:rPr>
              <w:del w:id="270" w:author="Sean Duan" w:date="2021-11-02T13:02:00Z"/>
              <w:rFonts w:eastAsiaTheme="minorEastAsia"/>
              <w:noProof/>
              <w:sz w:val="22"/>
              <w:szCs w:val="22"/>
            </w:rPr>
          </w:pPr>
          <w:del w:id="271" w:author="Sean Duan" w:date="2021-11-02T13:02:00Z">
            <w:r w:rsidRPr="006109A4" w:rsidDel="006109A4">
              <w:rPr>
                <w:noProof/>
                <w:rPrChange w:id="272" w:author="Sean Duan" w:date="2021-11-02T13:02:00Z">
                  <w:rPr>
                    <w:rStyle w:val="Hyperlink"/>
                    <w:noProof/>
                  </w:rPr>
                </w:rPrChange>
              </w:rPr>
              <w:delText>Study 2 Hypothesis:</w:delText>
            </w:r>
            <w:r w:rsidDel="006109A4">
              <w:rPr>
                <w:noProof/>
                <w:webHidden/>
              </w:rPr>
              <w:tab/>
              <w:delText>27</w:delText>
            </w:r>
          </w:del>
        </w:p>
        <w:p w14:paraId="273CB009" w14:textId="3F0A2594" w:rsidR="0015218D" w:rsidDel="006109A4" w:rsidRDefault="0015218D">
          <w:pPr>
            <w:pStyle w:val="TOC1"/>
            <w:tabs>
              <w:tab w:val="right" w:leader="dot" w:pos="9350"/>
            </w:tabs>
            <w:rPr>
              <w:del w:id="273" w:author="Sean Duan" w:date="2021-11-02T13:02:00Z"/>
              <w:rFonts w:eastAsiaTheme="minorEastAsia"/>
              <w:noProof/>
              <w:sz w:val="22"/>
              <w:szCs w:val="22"/>
            </w:rPr>
          </w:pPr>
          <w:del w:id="274" w:author="Sean Duan" w:date="2021-11-02T13:02:00Z">
            <w:r w:rsidRPr="006109A4" w:rsidDel="006109A4">
              <w:rPr>
                <w:noProof/>
                <w:rPrChange w:id="275" w:author="Sean Duan" w:date="2021-11-02T13:02:00Z">
                  <w:rPr>
                    <w:rStyle w:val="Hyperlink"/>
                    <w:noProof/>
                  </w:rPr>
                </w:rPrChange>
              </w:rPr>
              <w:delText>Results</w:delText>
            </w:r>
            <w:r w:rsidDel="006109A4">
              <w:rPr>
                <w:noProof/>
                <w:webHidden/>
              </w:rPr>
              <w:tab/>
              <w:delText>28</w:delText>
            </w:r>
          </w:del>
        </w:p>
        <w:p w14:paraId="5E3A1459" w14:textId="289666E8" w:rsidR="0015218D" w:rsidDel="006109A4" w:rsidRDefault="0015218D">
          <w:pPr>
            <w:pStyle w:val="TOC2"/>
            <w:tabs>
              <w:tab w:val="right" w:leader="dot" w:pos="9350"/>
            </w:tabs>
            <w:rPr>
              <w:del w:id="276" w:author="Sean Duan" w:date="2021-11-02T13:02:00Z"/>
              <w:rFonts w:eastAsiaTheme="minorEastAsia"/>
              <w:noProof/>
              <w:sz w:val="22"/>
              <w:szCs w:val="22"/>
            </w:rPr>
          </w:pPr>
          <w:del w:id="277" w:author="Sean Duan" w:date="2021-11-02T13:02:00Z">
            <w:r w:rsidRPr="006109A4" w:rsidDel="006109A4">
              <w:rPr>
                <w:noProof/>
                <w:rPrChange w:id="278" w:author="Sean Duan" w:date="2021-11-02T13:02:00Z">
                  <w:rPr>
                    <w:rStyle w:val="Hyperlink"/>
                    <w:noProof/>
                  </w:rPr>
                </w:rPrChange>
              </w:rPr>
              <w:delText>Proposed Mediational Effects</w:delText>
            </w:r>
            <w:r w:rsidDel="006109A4">
              <w:rPr>
                <w:noProof/>
                <w:webHidden/>
              </w:rPr>
              <w:tab/>
              <w:delText>30</w:delText>
            </w:r>
          </w:del>
        </w:p>
        <w:p w14:paraId="752B7451" w14:textId="7C060695" w:rsidR="0015218D" w:rsidDel="006109A4" w:rsidRDefault="0015218D">
          <w:pPr>
            <w:pStyle w:val="TOC2"/>
            <w:tabs>
              <w:tab w:val="right" w:leader="dot" w:pos="9350"/>
            </w:tabs>
            <w:rPr>
              <w:del w:id="279" w:author="Sean Duan" w:date="2021-11-02T13:02:00Z"/>
              <w:rFonts w:eastAsiaTheme="minorEastAsia"/>
              <w:noProof/>
              <w:sz w:val="22"/>
              <w:szCs w:val="22"/>
            </w:rPr>
          </w:pPr>
          <w:del w:id="280" w:author="Sean Duan" w:date="2021-11-02T13:02:00Z">
            <w:r w:rsidRPr="006109A4" w:rsidDel="006109A4">
              <w:rPr>
                <w:noProof/>
                <w:rPrChange w:id="281" w:author="Sean Duan" w:date="2021-11-02T13:02:00Z">
                  <w:rPr>
                    <w:rStyle w:val="Hyperlink"/>
                    <w:noProof/>
                  </w:rPr>
                </w:rPrChange>
              </w:rPr>
              <w:delText>Moderating Effect of Numeracy</w:delText>
            </w:r>
            <w:r w:rsidDel="006109A4">
              <w:rPr>
                <w:noProof/>
                <w:webHidden/>
              </w:rPr>
              <w:tab/>
              <w:delText>32</w:delText>
            </w:r>
          </w:del>
        </w:p>
        <w:p w14:paraId="1F1A4D66" w14:textId="168C2304" w:rsidR="0015218D" w:rsidDel="006109A4" w:rsidRDefault="0015218D">
          <w:pPr>
            <w:pStyle w:val="TOC2"/>
            <w:tabs>
              <w:tab w:val="right" w:leader="dot" w:pos="9350"/>
            </w:tabs>
            <w:rPr>
              <w:del w:id="282" w:author="Sean Duan" w:date="2021-11-02T13:02:00Z"/>
              <w:rFonts w:eastAsiaTheme="minorEastAsia"/>
              <w:noProof/>
              <w:sz w:val="22"/>
              <w:szCs w:val="22"/>
            </w:rPr>
          </w:pPr>
          <w:del w:id="283" w:author="Sean Duan" w:date="2021-11-02T13:02:00Z">
            <w:r w:rsidRPr="006109A4" w:rsidDel="006109A4">
              <w:rPr>
                <w:noProof/>
                <w:rPrChange w:id="284" w:author="Sean Duan" w:date="2021-11-02T13:02:00Z">
                  <w:rPr>
                    <w:rStyle w:val="Hyperlink"/>
                    <w:noProof/>
                  </w:rPr>
                </w:rPrChange>
              </w:rPr>
              <w:delText>Qualitative results</w:delText>
            </w:r>
            <w:r w:rsidDel="006109A4">
              <w:rPr>
                <w:noProof/>
                <w:webHidden/>
              </w:rPr>
              <w:tab/>
              <w:delText>33</w:delText>
            </w:r>
          </w:del>
        </w:p>
        <w:p w14:paraId="4F181334" w14:textId="7E7F6983" w:rsidR="0015218D" w:rsidDel="006109A4" w:rsidRDefault="0015218D">
          <w:pPr>
            <w:pStyle w:val="TOC1"/>
            <w:tabs>
              <w:tab w:val="right" w:leader="dot" w:pos="9350"/>
            </w:tabs>
            <w:rPr>
              <w:del w:id="285" w:author="Sean Duan" w:date="2021-11-02T13:02:00Z"/>
              <w:rFonts w:eastAsiaTheme="minorEastAsia"/>
              <w:noProof/>
              <w:sz w:val="22"/>
              <w:szCs w:val="22"/>
            </w:rPr>
          </w:pPr>
          <w:del w:id="286" w:author="Sean Duan" w:date="2021-11-02T13:02:00Z">
            <w:r w:rsidRPr="006109A4" w:rsidDel="006109A4">
              <w:rPr>
                <w:noProof/>
                <w:rPrChange w:id="287" w:author="Sean Duan" w:date="2021-11-02T13:02:00Z">
                  <w:rPr>
                    <w:rStyle w:val="Hyperlink"/>
                    <w:noProof/>
                  </w:rPr>
                </w:rPrChange>
              </w:rPr>
              <w:delText>Discussion</w:delText>
            </w:r>
            <w:r w:rsidDel="006109A4">
              <w:rPr>
                <w:noProof/>
                <w:webHidden/>
              </w:rPr>
              <w:tab/>
              <w:delText>34</w:delText>
            </w:r>
          </w:del>
        </w:p>
        <w:p w14:paraId="69A580DD" w14:textId="013D3542" w:rsidR="0015218D" w:rsidDel="006109A4" w:rsidRDefault="0015218D">
          <w:pPr>
            <w:pStyle w:val="TOC1"/>
            <w:tabs>
              <w:tab w:val="right" w:leader="dot" w:pos="9350"/>
            </w:tabs>
            <w:rPr>
              <w:del w:id="288" w:author="Sean Duan" w:date="2021-11-02T13:02:00Z"/>
              <w:rFonts w:eastAsiaTheme="minorEastAsia"/>
              <w:noProof/>
              <w:sz w:val="22"/>
              <w:szCs w:val="22"/>
            </w:rPr>
          </w:pPr>
          <w:del w:id="289" w:author="Sean Duan" w:date="2021-11-02T13:02:00Z">
            <w:r w:rsidRPr="006109A4" w:rsidDel="006109A4">
              <w:rPr>
                <w:noProof/>
                <w:rPrChange w:id="290" w:author="Sean Duan" w:date="2021-11-02T13:02:00Z">
                  <w:rPr>
                    <w:rStyle w:val="Hyperlink"/>
                    <w:noProof/>
                  </w:rPr>
                </w:rPrChange>
              </w:rPr>
              <w:delText>Limitations</w:delText>
            </w:r>
            <w:r w:rsidDel="006109A4">
              <w:rPr>
                <w:noProof/>
                <w:webHidden/>
              </w:rPr>
              <w:tab/>
              <w:delText>38</w:delText>
            </w:r>
          </w:del>
        </w:p>
        <w:p w14:paraId="0D4D895C" w14:textId="7C278864" w:rsidR="0015218D" w:rsidDel="006109A4" w:rsidRDefault="0015218D">
          <w:pPr>
            <w:pStyle w:val="TOC1"/>
            <w:tabs>
              <w:tab w:val="right" w:leader="dot" w:pos="9350"/>
            </w:tabs>
            <w:rPr>
              <w:del w:id="291" w:author="Sean Duan" w:date="2021-11-02T13:02:00Z"/>
              <w:rFonts w:eastAsiaTheme="minorEastAsia"/>
              <w:noProof/>
              <w:sz w:val="22"/>
              <w:szCs w:val="22"/>
            </w:rPr>
          </w:pPr>
          <w:del w:id="292" w:author="Sean Duan" w:date="2021-11-02T13:02:00Z">
            <w:r w:rsidRPr="006109A4" w:rsidDel="006109A4">
              <w:rPr>
                <w:noProof/>
                <w:rPrChange w:id="293" w:author="Sean Duan" w:date="2021-11-02T13:02:00Z">
                  <w:rPr>
                    <w:rStyle w:val="Hyperlink"/>
                    <w:noProof/>
                  </w:rPr>
                </w:rPrChange>
              </w:rPr>
              <w:delText>Future Directions</w:delText>
            </w:r>
            <w:r w:rsidDel="006109A4">
              <w:rPr>
                <w:noProof/>
                <w:webHidden/>
              </w:rPr>
              <w:tab/>
              <w:delText>38</w:delText>
            </w:r>
          </w:del>
        </w:p>
        <w:p w14:paraId="729B578D" w14:textId="4791D784" w:rsidR="0015218D" w:rsidDel="006109A4" w:rsidRDefault="0015218D">
          <w:pPr>
            <w:pStyle w:val="TOC1"/>
            <w:tabs>
              <w:tab w:val="right" w:leader="dot" w:pos="9350"/>
            </w:tabs>
            <w:rPr>
              <w:del w:id="294" w:author="Sean Duan" w:date="2021-11-02T13:02:00Z"/>
              <w:rFonts w:eastAsiaTheme="minorEastAsia"/>
              <w:noProof/>
              <w:sz w:val="22"/>
              <w:szCs w:val="22"/>
            </w:rPr>
          </w:pPr>
          <w:del w:id="295" w:author="Sean Duan" w:date="2021-11-02T13:02:00Z">
            <w:r w:rsidRPr="006109A4" w:rsidDel="006109A4">
              <w:rPr>
                <w:noProof/>
                <w:rPrChange w:id="296" w:author="Sean Duan" w:date="2021-11-02T13:02:00Z">
                  <w:rPr>
                    <w:rStyle w:val="Hyperlink"/>
                    <w:noProof/>
                  </w:rPr>
                </w:rPrChange>
              </w:rPr>
              <w:delText>Appendix A</w:delText>
            </w:r>
            <w:r w:rsidDel="006109A4">
              <w:rPr>
                <w:noProof/>
                <w:webHidden/>
              </w:rPr>
              <w:tab/>
              <w:delText>40</w:delText>
            </w:r>
          </w:del>
        </w:p>
        <w:p w14:paraId="4C7AA0DA" w14:textId="041E2598" w:rsidR="0015218D" w:rsidDel="006109A4" w:rsidRDefault="0015218D">
          <w:pPr>
            <w:pStyle w:val="TOC1"/>
            <w:tabs>
              <w:tab w:val="right" w:leader="dot" w:pos="9350"/>
            </w:tabs>
            <w:rPr>
              <w:del w:id="297" w:author="Sean Duan" w:date="2021-11-02T13:02:00Z"/>
              <w:rFonts w:eastAsiaTheme="minorEastAsia"/>
              <w:noProof/>
              <w:sz w:val="22"/>
              <w:szCs w:val="22"/>
            </w:rPr>
          </w:pPr>
          <w:del w:id="298" w:author="Sean Duan" w:date="2021-11-02T13:02:00Z">
            <w:r w:rsidRPr="006109A4" w:rsidDel="006109A4">
              <w:rPr>
                <w:noProof/>
                <w:rPrChange w:id="299" w:author="Sean Duan" w:date="2021-11-02T13:02:00Z">
                  <w:rPr>
                    <w:rStyle w:val="Hyperlink"/>
                    <w:noProof/>
                  </w:rPr>
                </w:rPrChange>
              </w:rPr>
              <w:delText>Appendix B</w:delText>
            </w:r>
            <w:r w:rsidDel="006109A4">
              <w:rPr>
                <w:noProof/>
                <w:webHidden/>
              </w:rPr>
              <w:tab/>
              <w:delText>46</w:delText>
            </w:r>
          </w:del>
        </w:p>
        <w:p w14:paraId="1779A2F0" w14:textId="4ED50574" w:rsidR="0015218D" w:rsidDel="006109A4" w:rsidRDefault="0015218D">
          <w:pPr>
            <w:pStyle w:val="TOC1"/>
            <w:tabs>
              <w:tab w:val="right" w:leader="dot" w:pos="9350"/>
            </w:tabs>
            <w:rPr>
              <w:del w:id="300" w:author="Sean Duan" w:date="2021-11-02T13:02:00Z"/>
              <w:rFonts w:eastAsiaTheme="minorEastAsia"/>
              <w:noProof/>
              <w:sz w:val="22"/>
              <w:szCs w:val="22"/>
            </w:rPr>
          </w:pPr>
          <w:del w:id="301" w:author="Sean Duan" w:date="2021-11-02T13:02:00Z">
            <w:r w:rsidRPr="006109A4" w:rsidDel="006109A4">
              <w:rPr>
                <w:noProof/>
                <w:rPrChange w:id="302" w:author="Sean Duan" w:date="2021-11-02T13:02:00Z">
                  <w:rPr>
                    <w:rStyle w:val="Hyperlink"/>
                    <w:noProof/>
                  </w:rPr>
                </w:rPrChange>
              </w:rPr>
              <w:delText>References</w:delText>
            </w:r>
            <w:r w:rsidDel="006109A4">
              <w:rPr>
                <w:noProof/>
                <w:webHidden/>
              </w:rPr>
              <w:tab/>
              <w:delText>55</w:delText>
            </w:r>
          </w:del>
        </w:p>
        <w:p w14:paraId="43542FA3" w14:textId="306C9F90" w:rsidR="00481107" w:rsidRPr="00352544" w:rsidRDefault="008C12F4" w:rsidP="00945302">
          <w:pPr>
            <w:spacing w:line="480" w:lineRule="auto"/>
          </w:pPr>
          <w:r w:rsidRPr="00352544">
            <w:fldChar w:fldCharType="end"/>
          </w:r>
        </w:p>
      </w:sdtContent>
    </w:sdt>
    <w:p w14:paraId="5BD60BD4" w14:textId="3D90BCA7" w:rsidR="00711AFE" w:rsidRDefault="00711AFE" w:rsidP="00711AFE">
      <w:pPr>
        <w:pStyle w:val="Heading1"/>
        <w:spacing w:line="480" w:lineRule="auto"/>
        <w:jc w:val="center"/>
        <w:rPr>
          <w:color w:val="auto"/>
          <w:sz w:val="24"/>
          <w:szCs w:val="24"/>
        </w:rPr>
      </w:pPr>
      <w:bookmarkStart w:id="303" w:name="introduction"/>
    </w:p>
    <w:p w14:paraId="74A21713" w14:textId="095C2DE4" w:rsidR="00711AFE" w:rsidRDefault="00711AFE" w:rsidP="00711AFE">
      <w:pPr>
        <w:pStyle w:val="BodyText"/>
      </w:pPr>
    </w:p>
    <w:p w14:paraId="30592C37" w14:textId="07E12FFE" w:rsidR="00711AFE" w:rsidRDefault="00711AFE" w:rsidP="00711AFE">
      <w:pPr>
        <w:pStyle w:val="BodyText"/>
      </w:pPr>
    </w:p>
    <w:p w14:paraId="64FAD6D2" w14:textId="4A65BD8D" w:rsidR="00370E40" w:rsidRDefault="00370E40" w:rsidP="00711AFE">
      <w:pPr>
        <w:pStyle w:val="BodyText"/>
      </w:pPr>
    </w:p>
    <w:p w14:paraId="3C25B8D1" w14:textId="75D8B813" w:rsidR="00370E40" w:rsidRDefault="00370E40" w:rsidP="00711AFE">
      <w:pPr>
        <w:pStyle w:val="BodyText"/>
      </w:pPr>
    </w:p>
    <w:p w14:paraId="161AB8FA" w14:textId="369DAE6B" w:rsidR="00370E40" w:rsidRDefault="00370E40" w:rsidP="00711AFE">
      <w:pPr>
        <w:pStyle w:val="BodyText"/>
      </w:pPr>
    </w:p>
    <w:p w14:paraId="5A39187C" w14:textId="10B5F68D" w:rsidR="00370E40" w:rsidRDefault="00370E40" w:rsidP="00711AFE">
      <w:pPr>
        <w:pStyle w:val="BodyText"/>
      </w:pPr>
    </w:p>
    <w:p w14:paraId="2FC02F2E" w14:textId="7F1057B6" w:rsidR="00370E40" w:rsidRDefault="00370E40" w:rsidP="00711AFE">
      <w:pPr>
        <w:pStyle w:val="BodyText"/>
      </w:pPr>
    </w:p>
    <w:p w14:paraId="3101ED3C" w14:textId="3AC75639" w:rsidR="00370E40" w:rsidRDefault="00370E40" w:rsidP="00711AFE">
      <w:pPr>
        <w:pStyle w:val="BodyText"/>
      </w:pPr>
    </w:p>
    <w:p w14:paraId="0C43A4B9" w14:textId="5385DE37" w:rsidR="00370E40" w:rsidRDefault="00370E40" w:rsidP="00711AFE">
      <w:pPr>
        <w:pStyle w:val="BodyText"/>
      </w:pPr>
    </w:p>
    <w:p w14:paraId="51AABCB2" w14:textId="6D6C4DA8" w:rsidR="00370E40" w:rsidRDefault="00370E40" w:rsidP="00711AFE">
      <w:pPr>
        <w:pStyle w:val="BodyText"/>
      </w:pPr>
    </w:p>
    <w:p w14:paraId="6EEC269B" w14:textId="629D4BBB" w:rsidR="00370E40" w:rsidRDefault="00370E40" w:rsidP="00711AFE">
      <w:pPr>
        <w:pStyle w:val="BodyText"/>
      </w:pPr>
    </w:p>
    <w:p w14:paraId="476F284A" w14:textId="53714F38" w:rsidR="00370E40" w:rsidRDefault="00370E40" w:rsidP="00711AFE">
      <w:pPr>
        <w:pStyle w:val="BodyText"/>
      </w:pPr>
    </w:p>
    <w:p w14:paraId="3CF8F049" w14:textId="599FE715" w:rsidR="00370E40" w:rsidRDefault="00370E40" w:rsidP="00711AFE">
      <w:pPr>
        <w:pStyle w:val="BodyText"/>
      </w:pPr>
    </w:p>
    <w:p w14:paraId="667106A4" w14:textId="468D5C2F" w:rsidR="00370E40" w:rsidRDefault="00370E40" w:rsidP="00711AFE">
      <w:pPr>
        <w:pStyle w:val="BodyText"/>
      </w:pPr>
    </w:p>
    <w:p w14:paraId="38165569" w14:textId="4C946C56" w:rsidR="00370E40" w:rsidRDefault="00370E40" w:rsidP="00711AFE">
      <w:pPr>
        <w:pStyle w:val="BodyText"/>
      </w:pPr>
    </w:p>
    <w:p w14:paraId="750CFDE0" w14:textId="5D6F4DBA" w:rsidR="00370E40" w:rsidRDefault="00370E40" w:rsidP="00711AFE">
      <w:pPr>
        <w:pStyle w:val="BodyText"/>
      </w:pPr>
    </w:p>
    <w:p w14:paraId="1205C73E" w14:textId="3115D806" w:rsidR="00370E40" w:rsidRDefault="00370E40" w:rsidP="00711AFE">
      <w:pPr>
        <w:pStyle w:val="BodyText"/>
      </w:pPr>
    </w:p>
    <w:p w14:paraId="2E0D2D01" w14:textId="13802DE5" w:rsidR="00370E40" w:rsidRDefault="00370E40" w:rsidP="00711AFE">
      <w:pPr>
        <w:pStyle w:val="BodyText"/>
      </w:pPr>
    </w:p>
    <w:p w14:paraId="230A0308" w14:textId="77777777" w:rsidR="00370E40" w:rsidRPr="00711AFE" w:rsidRDefault="00370E40" w:rsidP="00711AFE">
      <w:pPr>
        <w:pStyle w:val="BodyText"/>
      </w:pPr>
    </w:p>
    <w:p w14:paraId="19FD43B9" w14:textId="1442A58F" w:rsidR="004E1EC8" w:rsidRDefault="00711AFE" w:rsidP="00711AFE">
      <w:pPr>
        <w:pStyle w:val="Heading1"/>
        <w:spacing w:line="480" w:lineRule="auto"/>
        <w:jc w:val="center"/>
        <w:rPr>
          <w:color w:val="auto"/>
          <w:sz w:val="24"/>
          <w:szCs w:val="24"/>
        </w:rPr>
      </w:pPr>
      <w:bookmarkStart w:id="304" w:name="_Toc86753460"/>
      <w:r>
        <w:rPr>
          <w:color w:val="auto"/>
          <w:sz w:val="24"/>
          <w:szCs w:val="24"/>
        </w:rPr>
        <w:lastRenderedPageBreak/>
        <w:t>Abstract</w:t>
      </w:r>
      <w:bookmarkEnd w:id="304"/>
    </w:p>
    <w:p w14:paraId="1B96AEE7" w14:textId="109CE1F6" w:rsidR="00711AFE" w:rsidRDefault="00711AFE" w:rsidP="00907D6C">
      <w:pPr>
        <w:spacing w:line="480" w:lineRule="auto"/>
        <w:ind w:firstLine="720"/>
        <w:rPr>
          <w:rFonts w:cstheme="minorHAnsi"/>
        </w:rPr>
      </w:pPr>
      <w:r>
        <w:rPr>
          <w:rFonts w:cstheme="minorHAnsi"/>
          <w:b/>
        </w:rPr>
        <w:t>Purpose</w:t>
      </w:r>
      <w:r>
        <w:rPr>
          <w:rFonts w:cstheme="minorHAnsi"/>
        </w:rPr>
        <w:t>: Universal health care lacks support in the US. Explicit health benefits packages (HBPs) may improve support for UHC by heightening comprehensibility and increasing perceived equality through outlining the cost and scope of care. To test these hypotheses, we compared support for UHC after a HBP intervention, uninformative control, or ‘standard’ UHC messaging from the World Health Organization (WHO).</w:t>
      </w:r>
    </w:p>
    <w:p w14:paraId="7EC090C2" w14:textId="352918A0" w:rsidR="00711AFE" w:rsidRDefault="00711AFE" w:rsidP="00907D6C">
      <w:pPr>
        <w:spacing w:line="480" w:lineRule="auto"/>
        <w:ind w:firstLine="720"/>
        <w:rPr>
          <w:rFonts w:cstheme="minorHAnsi"/>
        </w:rPr>
      </w:pPr>
      <w:r>
        <w:rPr>
          <w:rFonts w:cstheme="minorHAnsi"/>
          <w:b/>
        </w:rPr>
        <w:t>Method</w:t>
      </w:r>
      <w:r>
        <w:rPr>
          <w:rFonts w:cstheme="minorHAnsi"/>
        </w:rPr>
        <w:t>: Study 1 (N=189) was a 2(pre-</w:t>
      </w:r>
      <w:proofErr w:type="gramStart"/>
      <w:r>
        <w:rPr>
          <w:rFonts w:cstheme="minorHAnsi"/>
        </w:rPr>
        <w:t>post)x</w:t>
      </w:r>
      <w:proofErr w:type="gramEnd"/>
      <w:r>
        <w:rPr>
          <w:rFonts w:cstheme="minorHAnsi"/>
        </w:rPr>
        <w:t xml:space="preserve">3(condition) mixed-subjects design. Participants </w:t>
      </w:r>
      <w:r>
        <w:t xml:space="preserve">were randomly assigned to one of three conditions: 1) building an HBP exercise; 2) reviewing a pre-selected HBP; 3) completing an uninformative control exercise. </w:t>
      </w:r>
      <w:r>
        <w:rPr>
          <w:rFonts w:cstheme="minorHAnsi"/>
        </w:rPr>
        <w:t>Study 2 (N=412) was a 2(pre-</w:t>
      </w:r>
      <w:proofErr w:type="gramStart"/>
      <w:r>
        <w:rPr>
          <w:rFonts w:cstheme="minorHAnsi"/>
        </w:rPr>
        <w:t>post)x</w:t>
      </w:r>
      <w:proofErr w:type="gramEnd"/>
      <w:r>
        <w:rPr>
          <w:rFonts w:cstheme="minorHAnsi"/>
        </w:rPr>
        <w:t xml:space="preserve">2(condition) mixed-subjects design with random assignment to either building an HBP or reading WHO pamphlets about UHC. </w:t>
      </w:r>
      <w:r>
        <w:t>HBP building used the “Choosing Healthplans All Together” (CHAT) simulation exercise where participants constructed their own HBP by allocating a limited set of resources to benefit types (</w:t>
      </w:r>
      <w:proofErr w:type="gramStart"/>
      <w:r>
        <w:t>e.g.</w:t>
      </w:r>
      <w:proofErr w:type="gramEnd"/>
      <w:r>
        <w:t xml:space="preserve"> dental) and choosing scope of coverage (basic-to-high). </w:t>
      </w:r>
      <w:r>
        <w:rPr>
          <w:rFonts w:cstheme="minorHAnsi"/>
        </w:rPr>
        <w:t>Support for UHC was our primary outcome measure; perceived equality (</w:t>
      </w:r>
      <w:proofErr w:type="gramStart"/>
      <w:r>
        <w:rPr>
          <w:rFonts w:cstheme="minorHAnsi"/>
        </w:rPr>
        <w:t>i.e.</w:t>
      </w:r>
      <w:proofErr w:type="gramEnd"/>
      <w:r>
        <w:rPr>
          <w:rFonts w:cstheme="minorHAnsi"/>
        </w:rPr>
        <w:t xml:space="preserve"> is UHC seen as fair?) and comprehensibility (i.e. how easy is it to understand UHC?) were included as mediators. All items were measured </w:t>
      </w:r>
      <w:r>
        <w:t xml:space="preserve">both pre and post intervention </w:t>
      </w:r>
      <w:r>
        <w:rPr>
          <w:rFonts w:cstheme="minorHAnsi"/>
        </w:rPr>
        <w:t>using 0-100 slider-bar scales</w:t>
      </w:r>
      <w:r>
        <w:t>.</w:t>
      </w:r>
      <w:r>
        <w:rPr>
          <w:rFonts w:cstheme="minorHAnsi"/>
        </w:rPr>
        <w:t xml:space="preserve"> In Study 2, we also included the Rasch Numeracy Scale and the Subjective Numeracy Scale as moderators. </w:t>
      </w:r>
    </w:p>
    <w:p w14:paraId="53EC0E2B" w14:textId="1B60717B" w:rsidR="00711AFE" w:rsidRDefault="00711AFE" w:rsidP="00907D6C">
      <w:pPr>
        <w:spacing w:line="480" w:lineRule="auto"/>
        <w:ind w:firstLine="720"/>
        <w:rPr>
          <w:rFonts w:cstheme="minorHAnsi"/>
        </w:rPr>
      </w:pPr>
      <w:r>
        <w:rPr>
          <w:rFonts w:cstheme="minorHAnsi"/>
          <w:b/>
          <w:bCs/>
        </w:rPr>
        <w:t>Results</w:t>
      </w:r>
      <w:r>
        <w:rPr>
          <w:rFonts w:cstheme="minorHAnsi"/>
        </w:rPr>
        <w:t xml:space="preserve">: In Study 1, both HBP interventions </w:t>
      </w:r>
      <w:del w:id="305" w:author="Sean Duan" w:date="2021-11-02T13:03:00Z">
        <w:r w:rsidDel="008A3AE2">
          <w:rPr>
            <w:rFonts w:cstheme="minorHAnsi"/>
          </w:rPr>
          <w:delText xml:space="preserve">increased </w:delText>
        </w:r>
      </w:del>
      <w:ins w:id="306" w:author="Sean Duan" w:date="2021-11-02T13:03:00Z">
        <w:r w:rsidR="008A3AE2">
          <w:rPr>
            <w:rFonts w:cstheme="minorHAnsi"/>
          </w:rPr>
          <w:t xml:space="preserve">did not increase </w:t>
        </w:r>
      </w:ins>
      <w:r>
        <w:rPr>
          <w:rFonts w:cstheme="minorHAnsi"/>
        </w:rPr>
        <w:t xml:space="preserve">UHC support versus the control. In Study 2 there was no main effect of </w:t>
      </w:r>
      <w:del w:id="307" w:author="Sean Duan" w:date="2021-11-02T13:03:00Z">
        <w:r w:rsidDel="00832A6C">
          <w:rPr>
            <w:rFonts w:cstheme="minorHAnsi"/>
          </w:rPr>
          <w:delText>the intervention</w:delText>
        </w:r>
      </w:del>
      <w:ins w:id="308" w:author="Sean Duan" w:date="2021-11-02T13:03:00Z">
        <w:r w:rsidR="00832A6C">
          <w:rPr>
            <w:rFonts w:cstheme="minorHAnsi"/>
          </w:rPr>
          <w:t>experim</w:t>
        </w:r>
      </w:ins>
      <w:ins w:id="309" w:author="Sean Duan" w:date="2021-11-02T13:04:00Z">
        <w:r w:rsidR="00832A6C">
          <w:rPr>
            <w:rFonts w:cstheme="minorHAnsi"/>
          </w:rPr>
          <w:t>ental condition</w:t>
        </w:r>
      </w:ins>
      <w:r>
        <w:rPr>
          <w:rFonts w:cstheme="minorHAnsi"/>
        </w:rPr>
        <w:t xml:space="preserve"> on support for UHC;</w:t>
      </w:r>
      <w:r>
        <w:rPr>
          <w:rFonts w:cstheme="minorHAnsi"/>
          <w:i/>
        </w:rPr>
        <w:t xml:space="preserve"> </w:t>
      </w:r>
      <w:proofErr w:type="spellStart"/>
      <w:r>
        <w:rPr>
          <w:rFonts w:cstheme="minorHAnsi"/>
          <w:i/>
        </w:rPr>
        <w:t>ps</w:t>
      </w:r>
      <w:proofErr w:type="spellEnd"/>
      <w:r>
        <w:rPr>
          <w:rFonts w:cstheme="minorHAnsi"/>
        </w:rPr>
        <w:t xml:space="preserve"> &lt; .05. However, there was a significant interaction between </w:t>
      </w:r>
      <w:del w:id="310" w:author="Sean Duan" w:date="2021-11-02T13:04:00Z">
        <w:r w:rsidDel="00E07F93">
          <w:rPr>
            <w:rFonts w:cstheme="minorHAnsi"/>
          </w:rPr>
          <w:delText>the intervention</w:delText>
        </w:r>
      </w:del>
      <w:ins w:id="311" w:author="Sean Duan" w:date="2021-11-02T13:04:00Z">
        <w:r w:rsidR="00E07F93">
          <w:rPr>
            <w:rFonts w:cstheme="minorHAnsi"/>
          </w:rPr>
          <w:t>experimental condition</w:t>
        </w:r>
      </w:ins>
      <w:r>
        <w:rPr>
          <w:rFonts w:cstheme="minorHAnsi"/>
        </w:rPr>
        <w:t xml:space="preserve"> </w:t>
      </w:r>
      <w:r>
        <w:rPr>
          <w:rFonts w:cstheme="minorHAnsi"/>
        </w:rPr>
        <w:lastRenderedPageBreak/>
        <w:t xml:space="preserve">and objective numeracy. Greater objective numeracy predicted increased support for UHC in the </w:t>
      </w:r>
      <w:ins w:id="312" w:author="Sean Duan" w:date="2021-11-02T13:04:00Z">
        <w:r w:rsidR="0031566A">
          <w:rPr>
            <w:rFonts w:cstheme="minorHAnsi"/>
          </w:rPr>
          <w:t>‘active’ versus the ‘passive’ intervention</w:t>
        </w:r>
      </w:ins>
      <w:del w:id="313" w:author="Sean Duan" w:date="2021-11-02T13:04:00Z">
        <w:r w:rsidDel="0031566A">
          <w:rPr>
            <w:rFonts w:cstheme="minorHAnsi"/>
          </w:rPr>
          <w:delText>intervention versus the control</w:delText>
        </w:r>
      </w:del>
      <w:r>
        <w:rPr>
          <w:rFonts w:cstheme="minorHAnsi"/>
        </w:rPr>
        <w:t xml:space="preserve">. Conversely, lower objective numeracy resulted in our </w:t>
      </w:r>
      <w:del w:id="314" w:author="Sean Duan" w:date="2021-11-02T13:04:00Z">
        <w:r w:rsidDel="00792C1B">
          <w:rPr>
            <w:rFonts w:cstheme="minorHAnsi"/>
          </w:rPr>
          <w:delText xml:space="preserve">control </w:delText>
        </w:r>
      </w:del>
      <w:ins w:id="315" w:author="Sean Duan" w:date="2021-11-02T13:04:00Z">
        <w:r w:rsidR="00792C1B">
          <w:rPr>
            <w:rFonts w:cstheme="minorHAnsi"/>
          </w:rPr>
          <w:t xml:space="preserve">‘passive’ intervention </w:t>
        </w:r>
      </w:ins>
      <w:r>
        <w:rPr>
          <w:rFonts w:cstheme="minorHAnsi"/>
        </w:rPr>
        <w:t xml:space="preserve">increasing support for UHC more than our </w:t>
      </w:r>
      <w:ins w:id="316" w:author="Sean Duan" w:date="2021-11-02T13:04:00Z">
        <w:r w:rsidR="00792C1B">
          <w:rPr>
            <w:rFonts w:cstheme="minorHAnsi"/>
          </w:rPr>
          <w:t xml:space="preserve">‘active’ </w:t>
        </w:r>
      </w:ins>
      <w:r>
        <w:rPr>
          <w:rFonts w:cstheme="minorHAnsi"/>
        </w:rPr>
        <w:t xml:space="preserve">intervention. Support for UHC was mediated by perceived equity, but not comprehensibility. </w:t>
      </w:r>
    </w:p>
    <w:p w14:paraId="21E87505" w14:textId="4284DBFB" w:rsidR="00711AFE" w:rsidRDefault="00711AFE" w:rsidP="00907D6C">
      <w:pPr>
        <w:spacing w:line="480" w:lineRule="auto"/>
        <w:ind w:firstLine="720"/>
        <w:rPr>
          <w:rFonts w:cstheme="minorHAnsi"/>
        </w:rPr>
      </w:pPr>
      <w:r>
        <w:rPr>
          <w:rFonts w:cstheme="minorHAnsi"/>
          <w:b/>
          <w:bCs/>
        </w:rPr>
        <w:t>Conclusions</w:t>
      </w:r>
      <w:r>
        <w:rPr>
          <w:rFonts w:cstheme="minorHAnsi"/>
        </w:rPr>
        <w:t xml:space="preserve">: Active (i.e., creating your own plan) and passive (i.e., reviewing a pre-selected plan) HBP interventions </w:t>
      </w:r>
      <w:ins w:id="317" w:author="Sean Duan" w:date="2021-11-02T13:06:00Z">
        <w:r w:rsidR="00600CE4">
          <w:rPr>
            <w:rFonts w:cstheme="minorHAnsi"/>
          </w:rPr>
          <w:t xml:space="preserve">did not </w:t>
        </w:r>
      </w:ins>
      <w:r>
        <w:rPr>
          <w:rFonts w:cstheme="minorHAnsi"/>
        </w:rPr>
        <w:t>increas</w:t>
      </w:r>
      <w:del w:id="318" w:author="Sean Duan" w:date="2021-11-02T13:06:00Z">
        <w:r w:rsidDel="00600CE4">
          <w:rPr>
            <w:rFonts w:cstheme="minorHAnsi"/>
          </w:rPr>
          <w:delText>ed</w:delText>
        </w:r>
      </w:del>
      <w:ins w:id="319" w:author="Sean Duan" w:date="2021-11-02T13:06:00Z">
        <w:r w:rsidR="00600CE4">
          <w:rPr>
            <w:rFonts w:cstheme="minorHAnsi"/>
          </w:rPr>
          <w:t>e</w:t>
        </w:r>
      </w:ins>
      <w:r>
        <w:rPr>
          <w:rFonts w:cstheme="minorHAnsi"/>
        </w:rPr>
        <w:t xml:space="preserve"> support for UHC</w:t>
      </w:r>
      <w:ins w:id="320" w:author="Sean Duan" w:date="2021-11-02T13:05:00Z">
        <w:r w:rsidR="00600CE4">
          <w:rPr>
            <w:rFonts w:cstheme="minorHAnsi"/>
          </w:rPr>
          <w:t xml:space="preserve">. </w:t>
        </w:r>
      </w:ins>
      <w:del w:id="321" w:author="Sean Duan" w:date="2021-11-02T13:05:00Z">
        <w:r w:rsidDel="00600CE4">
          <w:rPr>
            <w:rFonts w:cstheme="minorHAnsi"/>
          </w:rPr>
          <w:delText xml:space="preserve"> b</w:delText>
        </w:r>
      </w:del>
      <w:del w:id="322" w:author="Sean Duan" w:date="2021-11-02T13:06:00Z">
        <w:r w:rsidDel="00600CE4">
          <w:rPr>
            <w:rFonts w:cstheme="minorHAnsi"/>
          </w:rPr>
          <w:delText xml:space="preserve">ut not more than </w:delText>
        </w:r>
      </w:del>
      <w:ins w:id="323" w:author="Sean Duan" w:date="2021-11-02T13:06:00Z">
        <w:r w:rsidR="00600CE4">
          <w:rPr>
            <w:rFonts w:cstheme="minorHAnsi"/>
          </w:rPr>
          <w:t>A</w:t>
        </w:r>
      </w:ins>
      <w:ins w:id="324" w:author="Sean Duan" w:date="2021-11-02T13:05:00Z">
        <w:r w:rsidR="00600CE4">
          <w:rPr>
            <w:rFonts w:cstheme="minorHAnsi"/>
          </w:rPr>
          <w:t xml:space="preserve"> more externally valid </w:t>
        </w:r>
      </w:ins>
      <w:r>
        <w:rPr>
          <w:rFonts w:cstheme="minorHAnsi"/>
        </w:rPr>
        <w:t>‘</w:t>
      </w:r>
      <w:del w:id="325" w:author="Sean Duan" w:date="2021-11-02T13:05:00Z">
        <w:r w:rsidDel="00600CE4">
          <w:rPr>
            <w:rFonts w:cstheme="minorHAnsi"/>
          </w:rPr>
          <w:delText xml:space="preserve">standard’ </w:delText>
        </w:r>
      </w:del>
      <w:ins w:id="326" w:author="Sean Duan" w:date="2021-11-02T13:05:00Z">
        <w:r w:rsidR="00600CE4">
          <w:rPr>
            <w:rFonts w:cstheme="minorHAnsi"/>
          </w:rPr>
          <w:t xml:space="preserve">passive’ </w:t>
        </w:r>
      </w:ins>
      <w:del w:id="327" w:author="Sean Duan" w:date="2021-11-02T13:05:00Z">
        <w:r w:rsidDel="00600CE4">
          <w:rPr>
            <w:rFonts w:cstheme="minorHAnsi"/>
          </w:rPr>
          <w:delText>UHC pamphlets</w:delText>
        </w:r>
      </w:del>
      <w:ins w:id="328" w:author="Sean Duan" w:date="2021-11-02T13:05:00Z">
        <w:r w:rsidR="00600CE4">
          <w:rPr>
            <w:rFonts w:cstheme="minorHAnsi"/>
          </w:rPr>
          <w:t>intervention presenting WHO pamphlets about UHC</w:t>
        </w:r>
      </w:ins>
      <w:ins w:id="329" w:author="Sean Duan" w:date="2021-11-02T13:06:00Z">
        <w:r w:rsidR="00600CE4">
          <w:rPr>
            <w:rFonts w:cstheme="minorHAnsi"/>
          </w:rPr>
          <w:t xml:space="preserve"> did increase support for UHC</w:t>
        </w:r>
      </w:ins>
      <w:r>
        <w:rPr>
          <w:rFonts w:cstheme="minorHAnsi"/>
        </w:rPr>
        <w:t>. The</w:t>
      </w:r>
      <w:del w:id="330" w:author="Sean Duan" w:date="2021-11-02T13:06:00Z">
        <w:r w:rsidDel="009441D0">
          <w:rPr>
            <w:rFonts w:cstheme="minorHAnsi"/>
          </w:rPr>
          <w:delText>se</w:delText>
        </w:r>
      </w:del>
      <w:r>
        <w:rPr>
          <w:rFonts w:cstheme="minorHAnsi"/>
        </w:rPr>
        <w:t xml:space="preserve"> </w:t>
      </w:r>
      <w:ins w:id="331" w:author="Sean Duan" w:date="2021-11-02T13:06:00Z">
        <w:r w:rsidR="009441D0">
          <w:rPr>
            <w:rFonts w:cstheme="minorHAnsi"/>
          </w:rPr>
          <w:t xml:space="preserve">two </w:t>
        </w:r>
      </w:ins>
      <w:r>
        <w:rPr>
          <w:rFonts w:cstheme="minorHAnsi"/>
        </w:rPr>
        <w:t xml:space="preserve">interventions appeared to function by highlighting the equity inherent in HBP. However, the </w:t>
      </w:r>
      <w:ins w:id="332" w:author="Sean Duan" w:date="2021-11-02T13:06:00Z">
        <w:r w:rsidR="008C11C6">
          <w:rPr>
            <w:rFonts w:cstheme="minorHAnsi"/>
          </w:rPr>
          <w:t xml:space="preserve">‘active’ </w:t>
        </w:r>
      </w:ins>
      <w:r>
        <w:rPr>
          <w:rFonts w:cstheme="minorHAnsi"/>
        </w:rPr>
        <w:t>intervention</w:t>
      </w:r>
      <w:del w:id="333" w:author="Sean Duan" w:date="2021-11-02T13:06:00Z">
        <w:r w:rsidDel="008C11C6">
          <w:rPr>
            <w:rFonts w:cstheme="minorHAnsi"/>
          </w:rPr>
          <w:delText>s</w:delText>
        </w:r>
      </w:del>
      <w:r>
        <w:rPr>
          <w:rFonts w:cstheme="minorHAnsi"/>
        </w:rPr>
        <w:t xml:space="preserve"> w</w:t>
      </w:r>
      <w:del w:id="334" w:author="Sean Duan" w:date="2021-11-02T13:06:00Z">
        <w:r w:rsidDel="008C11C6">
          <w:rPr>
            <w:rFonts w:cstheme="minorHAnsi"/>
          </w:rPr>
          <w:delText>ere</w:delText>
        </w:r>
      </w:del>
      <w:ins w:id="335" w:author="Sean Duan" w:date="2021-11-02T13:06:00Z">
        <w:r w:rsidR="008C11C6">
          <w:rPr>
            <w:rFonts w:cstheme="minorHAnsi"/>
          </w:rPr>
          <w:t>as</w:t>
        </w:r>
      </w:ins>
      <w:r>
        <w:rPr>
          <w:rFonts w:cstheme="minorHAnsi"/>
        </w:rPr>
        <w:t xml:space="preserve"> only effective for participants with high objective numeracy. Given that 29% of American adults (approximately 73 million) have low numeracy, it is important to focus future research on alternative approaches that are less quantitatively taxing. </w:t>
      </w:r>
    </w:p>
    <w:p w14:paraId="643D80D3" w14:textId="77777777" w:rsidR="00711AFE" w:rsidRPr="00711AFE" w:rsidRDefault="00711AFE" w:rsidP="00711AFE">
      <w:pPr>
        <w:pStyle w:val="BodyText"/>
      </w:pPr>
    </w:p>
    <w:p w14:paraId="5CBDEDBD" w14:textId="77777777" w:rsidR="004E1EC8" w:rsidRPr="00352544" w:rsidRDefault="004E1EC8" w:rsidP="00945302">
      <w:pPr>
        <w:pStyle w:val="Heading1"/>
        <w:spacing w:line="480" w:lineRule="auto"/>
        <w:rPr>
          <w:color w:val="auto"/>
          <w:sz w:val="24"/>
          <w:szCs w:val="24"/>
        </w:rPr>
      </w:pPr>
    </w:p>
    <w:p w14:paraId="73DCF857" w14:textId="77777777" w:rsidR="004E1EC8" w:rsidRPr="00352544" w:rsidRDefault="004E1EC8" w:rsidP="00945302">
      <w:pPr>
        <w:pStyle w:val="Heading1"/>
        <w:spacing w:line="480" w:lineRule="auto"/>
        <w:rPr>
          <w:color w:val="auto"/>
          <w:sz w:val="24"/>
          <w:szCs w:val="24"/>
        </w:rPr>
      </w:pPr>
    </w:p>
    <w:p w14:paraId="70EA7DD8" w14:textId="77777777" w:rsidR="004E1EC8" w:rsidRPr="00352544" w:rsidRDefault="004E1EC8" w:rsidP="00945302">
      <w:pPr>
        <w:pStyle w:val="Heading1"/>
        <w:spacing w:line="480" w:lineRule="auto"/>
        <w:rPr>
          <w:color w:val="auto"/>
          <w:sz w:val="24"/>
          <w:szCs w:val="24"/>
        </w:rPr>
      </w:pPr>
    </w:p>
    <w:p w14:paraId="2F635A14" w14:textId="67179FFC" w:rsidR="00711AFE" w:rsidRDefault="00711AFE" w:rsidP="00711AFE">
      <w:pPr>
        <w:pStyle w:val="BodyText"/>
      </w:pPr>
    </w:p>
    <w:p w14:paraId="106167A8" w14:textId="03D25B19" w:rsidR="00711AFE" w:rsidRDefault="00711AFE" w:rsidP="00711AFE">
      <w:pPr>
        <w:pStyle w:val="BodyText"/>
      </w:pPr>
    </w:p>
    <w:p w14:paraId="37FD7100" w14:textId="10E4D935" w:rsidR="00711AFE" w:rsidRDefault="00711AFE" w:rsidP="00711AFE">
      <w:pPr>
        <w:pStyle w:val="BodyText"/>
      </w:pPr>
    </w:p>
    <w:p w14:paraId="366D6F51" w14:textId="77777777" w:rsidR="00711AFE" w:rsidRDefault="00711AFE" w:rsidP="00711AFE">
      <w:pPr>
        <w:pStyle w:val="BodyText"/>
      </w:pPr>
    </w:p>
    <w:p w14:paraId="7C7413E3" w14:textId="77777777" w:rsidR="00711AFE" w:rsidRPr="00711AFE" w:rsidRDefault="00711AFE" w:rsidP="00711AFE">
      <w:pPr>
        <w:pStyle w:val="BodyText"/>
      </w:pPr>
    </w:p>
    <w:p w14:paraId="12C078B4" w14:textId="77777777" w:rsidR="00960E54" w:rsidRDefault="00960E54" w:rsidP="00352544">
      <w:pPr>
        <w:tabs>
          <w:tab w:val="left" w:pos="8100"/>
        </w:tabs>
        <w:spacing w:after="0" w:line="480" w:lineRule="auto"/>
        <w:jc w:val="center"/>
        <w:rPr>
          <w:rFonts w:ascii="Times New Roman" w:eastAsia="Calibri" w:hAnsi="Times New Roman" w:cs="Times New Roman"/>
        </w:rPr>
        <w:sectPr w:rsidR="00960E54" w:rsidSect="00960E54">
          <w:headerReference w:type="default" r:id="rId7"/>
          <w:pgSz w:w="12240" w:h="15840"/>
          <w:pgMar w:top="1440" w:right="1440" w:bottom="1440" w:left="1440" w:header="720" w:footer="720" w:gutter="0"/>
          <w:pgNumType w:start="1"/>
          <w:cols w:space="720"/>
          <w:titlePg/>
          <w:docGrid w:linePitch="326"/>
        </w:sectPr>
      </w:pPr>
    </w:p>
    <w:p w14:paraId="2BCBE2AE" w14:textId="36EBE517" w:rsidR="00352544" w:rsidRPr="00352544" w:rsidRDefault="00352544" w:rsidP="00352544">
      <w:pPr>
        <w:tabs>
          <w:tab w:val="left" w:pos="8100"/>
        </w:tabs>
        <w:spacing w:after="0" w:line="480" w:lineRule="auto"/>
        <w:jc w:val="center"/>
        <w:rPr>
          <w:rFonts w:ascii="Times New Roman" w:eastAsia="Calibri" w:hAnsi="Times New Roman" w:cs="Times New Roman"/>
        </w:rPr>
      </w:pPr>
      <w:r w:rsidRPr="00352544">
        <w:rPr>
          <w:rFonts w:ascii="Times New Roman" w:eastAsia="Calibri" w:hAnsi="Times New Roman" w:cs="Times New Roman"/>
        </w:rPr>
        <w:t>The use of explicit health benefits packages increases support for universal health care for people with high objective numeracy</w:t>
      </w:r>
    </w:p>
    <w:p w14:paraId="0FB44A96" w14:textId="3EA6BE0B" w:rsidR="00481107" w:rsidRPr="00352544" w:rsidRDefault="008C12F4" w:rsidP="00945302">
      <w:pPr>
        <w:pStyle w:val="Heading1"/>
        <w:spacing w:line="480" w:lineRule="auto"/>
        <w:rPr>
          <w:color w:val="auto"/>
          <w:sz w:val="24"/>
          <w:szCs w:val="24"/>
        </w:rPr>
      </w:pPr>
      <w:bookmarkStart w:id="336" w:name="_Toc86753461"/>
      <w:r w:rsidRPr="00352544">
        <w:rPr>
          <w:color w:val="auto"/>
          <w:sz w:val="24"/>
          <w:szCs w:val="24"/>
        </w:rPr>
        <w:t>Introduction</w:t>
      </w:r>
      <w:bookmarkEnd w:id="336"/>
    </w:p>
    <w:p w14:paraId="129E0781" w14:textId="207E0713" w:rsidR="00481107" w:rsidRPr="00352544" w:rsidRDefault="008C12F4" w:rsidP="00907D6C">
      <w:pPr>
        <w:pStyle w:val="FirstParagraph"/>
        <w:spacing w:line="480" w:lineRule="auto"/>
        <w:ind w:firstLine="720"/>
      </w:pPr>
      <w:r w:rsidRPr="00352544">
        <w:t xml:space="preserve">Healthcare in the United States is a significant financial burden on the average American. Medical expenses are the top contributor to bankruptcy in America, and insurance is unaffordable for many Americans, indicated by the fact that 11.1% of the population is uninsured (Himmelstein et al. 2005; </w:t>
      </w:r>
      <w:proofErr w:type="spellStart"/>
      <w:r w:rsidRPr="00352544">
        <w:t>Roco</w:t>
      </w:r>
      <w:proofErr w:type="spellEnd"/>
      <w:r w:rsidRPr="00352544">
        <w:t xml:space="preserve"> 2014). An additional 21.3% of Americans are underinsured, defined as unsustainable health spending, with 10% of household income going to health costs</w:t>
      </w:r>
      <w:r w:rsidR="004657B6">
        <w:t xml:space="preserve"> </w:t>
      </w:r>
      <w:r w:rsidRPr="00352544">
        <w:t xml:space="preserve">(Schoen et al. 2005). Because healthcare spending is unsustainable for people who are uninsured or underinsured, </w:t>
      </w:r>
      <w:proofErr w:type="gramStart"/>
      <w:r w:rsidRPr="00352544">
        <w:t>the majority of</w:t>
      </w:r>
      <w:proofErr w:type="gramEnd"/>
      <w:r w:rsidRPr="00352544">
        <w:t xml:space="preserve"> this group goes without necessary medical services.</w:t>
      </w:r>
    </w:p>
    <w:p w14:paraId="53929D61" w14:textId="77777777" w:rsidR="00481107" w:rsidRPr="00352544" w:rsidRDefault="008C12F4" w:rsidP="00907D6C">
      <w:pPr>
        <w:pStyle w:val="BodyText"/>
        <w:spacing w:line="480" w:lineRule="auto"/>
        <w:ind w:firstLine="720"/>
      </w:pPr>
      <w:r w:rsidRPr="00352544">
        <w:t>The US government also spends an astronomical amount on health care annually, particularly in comparison to peer nations. In 2016, 17.8% of GDP was spent on healthcare, with other with other peer countries spending between 9.6% to 12.4%. Shockingly, the US also has the lowest life expectancy of these countries, 78.8, compared to an average of 81.7 and ranks poorly in most markers of health outcomes (</w:t>
      </w:r>
      <w:proofErr w:type="spellStart"/>
      <w:r w:rsidRPr="00352544">
        <w:t>Papanicolas</w:t>
      </w:r>
      <w:proofErr w:type="spellEnd"/>
      <w:r w:rsidRPr="00352544">
        <w:t xml:space="preserve">, </w:t>
      </w:r>
      <w:proofErr w:type="spellStart"/>
      <w:r w:rsidRPr="00352544">
        <w:t>Woskie</w:t>
      </w:r>
      <w:proofErr w:type="spellEnd"/>
      <w:r w:rsidRPr="00352544">
        <w:t>, and Jha 2018).</w:t>
      </w:r>
    </w:p>
    <w:p w14:paraId="3AAC70F3" w14:textId="77777777" w:rsidR="00481107" w:rsidRPr="00352544" w:rsidRDefault="008C12F4" w:rsidP="00907D6C">
      <w:pPr>
        <w:pStyle w:val="BodyText"/>
        <w:spacing w:line="480" w:lineRule="auto"/>
        <w:ind w:firstLine="720"/>
      </w:pPr>
      <w:r w:rsidRPr="00352544">
        <w:t xml:space="preserve">One answer to skyrocketing health costs and ineffective outcomes is Universal Health Care (UHC). UHC directly addresses US concerns regarding cost of healthcare, lack of coverage, and poor health outcomes. Cost of implementation temporarily spikes total healthcare spending but has historically resulted in reduced spending later (William C. </w:t>
      </w:r>
      <w:r w:rsidRPr="00352544">
        <w:lastRenderedPageBreak/>
        <w:t>Hsiao, Cheng, and Yip 2019). UHC increases healthcare coverage, resulting in lower mortality and better overall health in the population (</w:t>
      </w:r>
      <w:proofErr w:type="spellStart"/>
      <w:r w:rsidRPr="00352544">
        <w:t>Panpiemras</w:t>
      </w:r>
      <w:proofErr w:type="spellEnd"/>
      <w:r w:rsidRPr="00352544">
        <w:t xml:space="preserve"> et al. 2011; Galvani et al. 2017). While there are clear benefits to UHC in the US, only 28.2% Americans support doing so (</w:t>
      </w:r>
      <w:proofErr w:type="spellStart"/>
      <w:r w:rsidRPr="00352544">
        <w:t>Holahan</w:t>
      </w:r>
      <w:proofErr w:type="spellEnd"/>
      <w:r w:rsidRPr="00352544">
        <w:t xml:space="preserve"> and </w:t>
      </w:r>
      <w:proofErr w:type="spellStart"/>
      <w:r w:rsidRPr="00352544">
        <w:t>Karpman</w:t>
      </w:r>
      <w:proofErr w:type="spellEnd"/>
      <w:r w:rsidRPr="00352544">
        <w:t xml:space="preserve"> 2019). Thus, increasing the likelihood of implementation by improving support for UHC is valuable. The goal of this project is to examine the interventions designed to increase support of UHC that directly address common reasons for opposition.</w:t>
      </w:r>
    </w:p>
    <w:p w14:paraId="0475E489" w14:textId="77777777" w:rsidR="00481107" w:rsidRPr="00352544" w:rsidRDefault="008C12F4" w:rsidP="00945302">
      <w:pPr>
        <w:pStyle w:val="Heading2"/>
        <w:spacing w:line="480" w:lineRule="auto"/>
        <w:rPr>
          <w:color w:val="auto"/>
          <w:sz w:val="24"/>
          <w:szCs w:val="24"/>
        </w:rPr>
      </w:pPr>
      <w:bookmarkStart w:id="337" w:name="_Toc86753462"/>
      <w:bookmarkStart w:id="338" w:name="inadequacies-with-our-current-system"/>
      <w:r w:rsidRPr="00352544">
        <w:rPr>
          <w:color w:val="auto"/>
          <w:sz w:val="24"/>
          <w:szCs w:val="24"/>
        </w:rPr>
        <w:t>Inadequacies with our current system</w:t>
      </w:r>
      <w:bookmarkEnd w:id="337"/>
    </w:p>
    <w:p w14:paraId="39CD0F79" w14:textId="427B7464" w:rsidR="00481107" w:rsidRPr="00352544" w:rsidRDefault="008C12F4" w:rsidP="00907D6C">
      <w:pPr>
        <w:pStyle w:val="FirstParagraph"/>
        <w:spacing w:line="480" w:lineRule="auto"/>
        <w:ind w:firstLine="720"/>
      </w:pPr>
      <w:r w:rsidRPr="00352544">
        <w:t xml:space="preserve">The purpose of health care is to improve the well-being of those treated. However, 61% of all debt in America originates from medical costs, with the average American owing $9,374 (Austin and Austin </w:t>
      </w:r>
      <w:proofErr w:type="gramStart"/>
      <w:r w:rsidRPr="00352544">
        <w:t>2014 ;</w:t>
      </w:r>
      <w:proofErr w:type="gramEnd"/>
      <w:r w:rsidRPr="00352544">
        <w:t xml:space="preserve"> Schoen et al. 2005). The American health system often worsens the well-being of those treated instead; Medical debtors are 42% more likely to suffer from a lapse in medical coverage (Himmelstein et al. 2005). This is particularly relevant in the US as some of our most disadvantaged minorities simultaneously suffer from low rates of insurance compared to Whites (11.7% for Whites, 20.8% for Blacks, 30.7% for Hispanics) (Shen and </w:t>
      </w:r>
      <w:proofErr w:type="spellStart"/>
      <w:r w:rsidRPr="00352544">
        <w:t>Labouff</w:t>
      </w:r>
      <w:proofErr w:type="spellEnd"/>
      <w:r w:rsidRPr="00352544">
        <w:t xml:space="preserve"> 2016). Medical debt is partly due to extreme cost differences in care; The US pays approximately twice as much as peer countries for medical procedures and pharmaceuticals (Anderson et al. 2003; </w:t>
      </w:r>
      <w:proofErr w:type="spellStart"/>
      <w:r w:rsidRPr="00352544">
        <w:t>Papanicolas</w:t>
      </w:r>
      <w:proofErr w:type="spellEnd"/>
      <w:r w:rsidRPr="00352544">
        <w:t xml:space="preserve">, </w:t>
      </w:r>
      <w:proofErr w:type="spellStart"/>
      <w:r w:rsidRPr="00352544">
        <w:t>Woskie</w:t>
      </w:r>
      <w:proofErr w:type="spellEnd"/>
      <w:r w:rsidRPr="00352544">
        <w:t xml:space="preserve">, and Jha 2018; </w:t>
      </w:r>
      <w:proofErr w:type="spellStart"/>
      <w:r w:rsidRPr="00352544">
        <w:t>Tikkanen</w:t>
      </w:r>
      <w:proofErr w:type="spellEnd"/>
      <w:r w:rsidRPr="00352544">
        <w:t xml:space="preserve"> and Abrams 2020). This is compounded by unwillingness to ration care and administrative complexity, pushing cost higher with low value outcomes (Reinhardt, Hussey, and Anderson 2004). The U.S. system of multiple insurers leads to under-investment in preventative care and in medical infrastructure that generates long term </w:t>
      </w:r>
      <w:r w:rsidRPr="00352544">
        <w:lastRenderedPageBreak/>
        <w:t xml:space="preserve">value. This is </w:t>
      </w:r>
      <w:r w:rsidR="00E579A7">
        <w:t>because</w:t>
      </w:r>
      <w:r w:rsidRPr="00352544">
        <w:t xml:space="preserve"> insurers share the benefits from the cost of implementation with their competitors. The US health system has high waste due to the lack of centralized payment and distribution as well (Shrank, </w:t>
      </w:r>
      <w:proofErr w:type="spellStart"/>
      <w:r w:rsidRPr="00352544">
        <w:t>Rogstad</w:t>
      </w:r>
      <w:proofErr w:type="spellEnd"/>
      <w:r w:rsidRPr="00352544">
        <w:t>, and Parekh 2019). Estimates of waste are nearly $1 trillion, approximately 25% of total health spending. Over 40% of this waste is due to administrative complexity and inflated pricing. Medical care is plainly unaffordable in the United States for many.</w:t>
      </w:r>
    </w:p>
    <w:p w14:paraId="0AD7552D" w14:textId="77777777" w:rsidR="00481107" w:rsidRPr="00352544" w:rsidRDefault="008C12F4" w:rsidP="00907D6C">
      <w:pPr>
        <w:pStyle w:val="BodyText"/>
        <w:spacing w:line="480" w:lineRule="auto"/>
        <w:ind w:firstLine="720"/>
      </w:pPr>
      <w:r w:rsidRPr="00352544">
        <w:t xml:space="preserve">Health outcomes in the US are notoriously poor. Life expectancy in the US has not improved since 2014, even as the per capita cost of healthcare has risen from $9,466 to $11,582 (Murphy et al. 2014; </w:t>
      </w:r>
      <w:proofErr w:type="spellStart"/>
      <w:r w:rsidRPr="00352544">
        <w:t>Kochanek</w:t>
      </w:r>
      <w:proofErr w:type="spellEnd"/>
      <w:r w:rsidRPr="00352544">
        <w:t>, Xu, and Arias 2020). This is distressing when we consider that up to 50% the care provided is not evidence based (</w:t>
      </w:r>
      <w:proofErr w:type="spellStart"/>
      <w:r w:rsidRPr="00352544">
        <w:t>Manchikanti</w:t>
      </w:r>
      <w:proofErr w:type="spellEnd"/>
      <w:r w:rsidRPr="00352544">
        <w:t xml:space="preserve"> et al. 2010). Low quality and ineffective pharmaceuticals are distributed more quickly through the US health system compared to peer countries with UHC due to demands for rapid adoption of new treatments, without necessarily proving their long-term efficacy (Kyle and Williams 2017). US healthcare is ranked as low as 15th out of 25 major industrialized countries, due to inflated costs, waste, fraud, and the poorest aggregate utilization of physician visits and hospital days (Koopman et al. 2012; Anderson et al. 2003). The US also falls behind other peer countries on almost every health outcome metric (</w:t>
      </w:r>
      <w:proofErr w:type="spellStart"/>
      <w:r w:rsidRPr="00352544">
        <w:t>Tikkanen</w:t>
      </w:r>
      <w:proofErr w:type="spellEnd"/>
      <w:r w:rsidRPr="00352544">
        <w:t xml:space="preserve"> and Abrams 2020). The US has the highest suicide rate with 13.9 per 100,000 versus an average of 11.5. The US also suffers from the highest chronic disease burden (28% of population versus an average of 17.5%) and rate of obesity (40% versus an average of 21%) by far. Lastly, people in the US have the highest rates of hospitalizations and deaths from preventable causes (approximately 50% greater hospitalizations, and 70% greater deaths, than peer-country averages). While the US spends the most in both percentage of GDP and total expenditure </w:t>
      </w:r>
      <w:r w:rsidRPr="00352544">
        <w:lastRenderedPageBreak/>
        <w:t>on healthcare by a significant margin, our health outcomes are uniformly worse than peer nations.</w:t>
      </w:r>
    </w:p>
    <w:p w14:paraId="01EB4604" w14:textId="77777777" w:rsidR="00481107" w:rsidRPr="00352544" w:rsidRDefault="008C12F4" w:rsidP="00945302">
      <w:pPr>
        <w:pStyle w:val="Heading2"/>
        <w:spacing w:line="480" w:lineRule="auto"/>
        <w:rPr>
          <w:color w:val="auto"/>
          <w:sz w:val="24"/>
          <w:szCs w:val="24"/>
        </w:rPr>
      </w:pPr>
      <w:bookmarkStart w:id="339" w:name="_Toc86753463"/>
      <w:bookmarkStart w:id="340" w:name="benefits-of-universal-health-care"/>
      <w:bookmarkEnd w:id="338"/>
      <w:r w:rsidRPr="00352544">
        <w:rPr>
          <w:color w:val="auto"/>
          <w:sz w:val="24"/>
          <w:szCs w:val="24"/>
        </w:rPr>
        <w:t>Benefits of Universal Health Care</w:t>
      </w:r>
      <w:bookmarkEnd w:id="339"/>
    </w:p>
    <w:p w14:paraId="39E9B071" w14:textId="77777777" w:rsidR="00481107" w:rsidRPr="00352544" w:rsidRDefault="008C12F4" w:rsidP="00907D6C">
      <w:pPr>
        <w:pStyle w:val="FirstParagraph"/>
        <w:spacing w:line="480" w:lineRule="auto"/>
        <w:ind w:firstLine="720"/>
      </w:pPr>
      <w:r w:rsidRPr="00352544">
        <w:t>A resolution adopted by the UN General Assembly states that UHC is “access to key promotive, preventive, curative, and rehabilitative health interventions for all at an affordable cost” (Assembly 1991). The most obvious benefit of UHC is that it leads to improvement in coverage. In Thailand and Taiwan, within one year of implementation of UHC, insurance coverage surged from less than 57% to over 97% (</w:t>
      </w:r>
      <w:proofErr w:type="spellStart"/>
      <w:r w:rsidRPr="00352544">
        <w:t>Panpiemras</w:t>
      </w:r>
      <w:proofErr w:type="spellEnd"/>
      <w:r w:rsidRPr="00352544">
        <w:t xml:space="preserve"> et al. 2011; William C. Hsiao, Cheng, and Yip 2019). This improvement in coverage is vital. In the US, the uninsured and underinsured are between 25-40% more likely to die, leading to 44,000 deaths per year, rivalling the impact (42,000 deaths) of kidney disease (</w:t>
      </w:r>
      <w:proofErr w:type="spellStart"/>
      <w:r w:rsidRPr="00352544">
        <w:t>Wilper</w:t>
      </w:r>
      <w:proofErr w:type="spellEnd"/>
      <w:r w:rsidRPr="00352544">
        <w:t xml:space="preserve"> et al. 2009). Neonates are especially at risk, with lack of insurance increasing the risk of death by 260%, more than being born with congenial malformation (</w:t>
      </w:r>
      <w:proofErr w:type="spellStart"/>
      <w:r w:rsidRPr="00352544">
        <w:t>Morriss</w:t>
      </w:r>
      <w:proofErr w:type="spellEnd"/>
      <w:r w:rsidRPr="00352544">
        <w:t xml:space="preserve"> 2013). In general, by improving coverage, population health improves.</w:t>
      </w:r>
    </w:p>
    <w:p w14:paraId="5522A03D" w14:textId="77777777" w:rsidR="00481107" w:rsidRPr="00352544" w:rsidRDefault="008C12F4" w:rsidP="00907D6C">
      <w:pPr>
        <w:pStyle w:val="BodyText"/>
        <w:spacing w:line="480" w:lineRule="auto"/>
        <w:ind w:firstLine="720"/>
      </w:pPr>
      <w:r w:rsidRPr="00352544">
        <w:t xml:space="preserve">Furthermore, UHC can improve health outcomes through avenues other than increased coverage. A UHC system allows for centralization of control and information. During both the 2003 SARS epidemic and the 2009 H1N1 outbreak in Taiwan, automatic reporting and contact tracing integrating the travel and healthcare systems allowed for simple and effective contact tracing (William C. Hsiao, Cheng, and Yip 2019). Greater proportions of public health spending versus private health spending have also been shown to enhance overall health in 17 peer countries (Kim and Lane 2013). Each percentage increase in public expenditure reduces infant mortality by 0.077% and </w:t>
      </w:r>
      <w:r w:rsidRPr="00352544">
        <w:lastRenderedPageBreak/>
        <w:t>increases life expectancy by 0.026 years. UHC is a functional way to increase the proportion of public health spending.</w:t>
      </w:r>
    </w:p>
    <w:p w14:paraId="2C6A360D" w14:textId="77777777" w:rsidR="00481107" w:rsidRPr="00352544" w:rsidRDefault="008C12F4" w:rsidP="00907D6C">
      <w:pPr>
        <w:pStyle w:val="BodyText"/>
        <w:spacing w:line="480" w:lineRule="auto"/>
        <w:ind w:firstLine="720"/>
      </w:pPr>
      <w:r w:rsidRPr="00352544">
        <w:t>In addition to improving coverage, quality of healthcare, and health outcomes, UHC is also effective at reducing waste and costs in healthcare. A 30-year examination of peer countries that implemented a single payer system (controlling for health status, demographics, level of preventative medicine, and political factors) showed a difference in cost of .75% of GDP, estimated at 150$ billion per year in the US (</w:t>
      </w:r>
      <w:proofErr w:type="spellStart"/>
      <w:r w:rsidRPr="00352544">
        <w:t>Bichay</w:t>
      </w:r>
      <w:proofErr w:type="spellEnd"/>
      <w:r w:rsidRPr="00352544">
        <w:t xml:space="preserve"> 2020). Half of the saved cost is due to reduced cost of medical goods and administrative spending (0.37% GDP) and most of the rest is due to improved health outcomes (0.2% GDP). Current waste in the US system due to administrative costs could be reduced by 33-53% with the adoption of UHC (</w:t>
      </w:r>
      <w:proofErr w:type="spellStart"/>
      <w:r w:rsidRPr="00352544">
        <w:t>Scheinker</w:t>
      </w:r>
      <w:proofErr w:type="spellEnd"/>
      <w:r w:rsidRPr="00352544">
        <w:t xml:space="preserve"> et al. 2021). Moreover, centralization due to UHC allows for savings from improved information aggregation and analysis. The Taiwanese National Healthcare Insurance Administration has used statistical modeling to identify outlier health providers, leading to an 8% reduction in expenditures within their first two years of operation by controlling fraud and abuse (William C. Hsiao, Cheng, and Yip 2019). Additionally, while the US uses 10% fewer drugs per capita than other peer countries, prices are 50% higher for equivalent drugs (</w:t>
      </w:r>
      <w:proofErr w:type="spellStart"/>
      <w:r w:rsidRPr="00352544">
        <w:t>Manchikanti</w:t>
      </w:r>
      <w:proofErr w:type="spellEnd"/>
      <w:r w:rsidRPr="00352544">
        <w:t xml:space="preserve"> et al. 2009). An extreme example can be found when looking at recent price spikes in the US for toxoplasmosis drugs (a 5,500% increase) and EpiPens (a 791% increase), which did not occur in Europe or Canada. Countries implementing single-payer systems have lower average pharmaceutical costs, due to lower pharmaceutical prices and prioritization of effective generic alternatives to expensive brand-name drugs (Morgan, Leopold, and Wagner 2017). By </w:t>
      </w:r>
      <w:r w:rsidRPr="00352544">
        <w:lastRenderedPageBreak/>
        <w:t>creating a functional single buyer market, UHC is effective at limiting aggregate costs across the board in both healthcare goods and technologies (Hussey and Anderson 2003).</w:t>
      </w:r>
    </w:p>
    <w:p w14:paraId="01A86E2A" w14:textId="77777777" w:rsidR="00481107" w:rsidRPr="00352544" w:rsidRDefault="008C12F4" w:rsidP="00945302">
      <w:pPr>
        <w:pStyle w:val="Heading2"/>
        <w:spacing w:line="480" w:lineRule="auto"/>
        <w:rPr>
          <w:color w:val="auto"/>
          <w:sz w:val="24"/>
          <w:szCs w:val="24"/>
        </w:rPr>
      </w:pPr>
      <w:bookmarkStart w:id="341" w:name="_Toc86753464"/>
      <w:bookmarkStart w:id="342" w:name="Xf439dfc4f3d98142a1ebf5250520c329000a75a"/>
      <w:bookmarkEnd w:id="340"/>
      <w:r w:rsidRPr="00352544">
        <w:rPr>
          <w:color w:val="auto"/>
          <w:sz w:val="24"/>
          <w:szCs w:val="24"/>
        </w:rPr>
        <w:t>Opposition and Support to Universal Health Care</w:t>
      </w:r>
      <w:bookmarkEnd w:id="341"/>
    </w:p>
    <w:p w14:paraId="3596E1C7" w14:textId="77777777" w:rsidR="00481107" w:rsidRPr="00352544" w:rsidRDefault="008C12F4" w:rsidP="00907D6C">
      <w:pPr>
        <w:pStyle w:val="FirstParagraph"/>
        <w:spacing w:line="480" w:lineRule="auto"/>
        <w:ind w:firstLine="720"/>
      </w:pPr>
      <w:r w:rsidRPr="00352544">
        <w:t>One source of opposition to UHC in the United States is due to difficulties understanding UHC. In Americans that oppose UHC, approximately half were unable to understand the structure of the Affordable Care Act (ACA) or its component pieces (Nissan et al. 2011; Lillie-Blanton et al. 2000). Furthermore, misinformation regarding UHC is extremely common, as over 60% of Americans cited television as their primary source of information about the ACA (a step towards UHC). Plainly untrue statements were propagated, such as calling the ACA “socialism” or “a seizure of one sixth of the economy” (Skidmore 2012). Television advertisements originating from Republican candidates in 2012 and 2014 painted an immensely negative picture of UHC, which was possible in part due to lack of information (Dalen, Waterbrook, and Alpert 2015).</w:t>
      </w:r>
    </w:p>
    <w:p w14:paraId="786062B0" w14:textId="77777777" w:rsidR="00481107" w:rsidRPr="00352544" w:rsidRDefault="008C12F4" w:rsidP="00907D6C">
      <w:pPr>
        <w:pStyle w:val="BodyText"/>
        <w:spacing w:line="480" w:lineRule="auto"/>
        <w:ind w:firstLine="720"/>
      </w:pPr>
      <w:r w:rsidRPr="00352544">
        <w:t>A study by Huebner and colleagues (2006) found that U.S. medical students struggled to come to consensus on terms related to UHC such as “fee for service,” “single-payer,” and “universal health care.” This illustrates difficulty in understanding UHC. The authors also note that they were not able to define ‘complex policy terms’ in the questionnaire, indicating a need to explain UHC in a simpler fashion. Academic understanding and analysis of UHC has also been harmed due to a lack of a shared etymology (William C. Hsiao, Cheng, and Yip 2019). Additionally, belief that UHC would make the healthcare more comprehensible is strongly correlated with willingness to support UHC (</w:t>
      </w:r>
      <w:proofErr w:type="spellStart"/>
      <w:r w:rsidRPr="00352544">
        <w:t>Holahan</w:t>
      </w:r>
      <w:proofErr w:type="spellEnd"/>
      <w:r w:rsidRPr="00352544">
        <w:t xml:space="preserve"> and </w:t>
      </w:r>
      <w:proofErr w:type="spellStart"/>
      <w:r w:rsidRPr="00352544">
        <w:t>Karpman</w:t>
      </w:r>
      <w:proofErr w:type="spellEnd"/>
      <w:r w:rsidRPr="00352544">
        <w:t xml:space="preserve"> 2019). 89.4% of those that support UHC believe that </w:t>
      </w:r>
      <w:r w:rsidRPr="00352544">
        <w:lastRenderedPageBreak/>
        <w:t>UHC would make health care simpler and easier, where only 50% of those that oppose UHC believe the same.</w:t>
      </w:r>
    </w:p>
    <w:p w14:paraId="17936C43" w14:textId="7C4C2CA3" w:rsidR="00481107" w:rsidRPr="00352544" w:rsidRDefault="008C12F4" w:rsidP="00907D6C">
      <w:pPr>
        <w:pStyle w:val="BodyText"/>
        <w:spacing w:line="480" w:lineRule="auto"/>
        <w:ind w:firstLine="720"/>
      </w:pPr>
      <w:r w:rsidRPr="00352544">
        <w:t>Another common source for opposition to UHC in the US is the perception that UHC is inequitable. Belief that UHC would lead to equitable coverage is strongly correlated with support for UHC. 91% of those that support UHC believe that equitable coverage is important, while only 45% of those that oppose UHC believe the same (</w:t>
      </w:r>
      <w:proofErr w:type="spellStart"/>
      <w:r w:rsidRPr="00352544">
        <w:t>Holahan</w:t>
      </w:r>
      <w:proofErr w:type="spellEnd"/>
      <w:r w:rsidRPr="00352544">
        <w:t xml:space="preserve"> and </w:t>
      </w:r>
      <w:proofErr w:type="spellStart"/>
      <w:r w:rsidRPr="00352544">
        <w:t>Karpman</w:t>
      </w:r>
      <w:proofErr w:type="spellEnd"/>
      <w:r w:rsidRPr="00352544">
        <w:t xml:space="preserve"> 2019). Furthermore, when Shen and colleagues (2016) examined the impact of racism on support for UHC, they found that perceived inequity</w:t>
      </w:r>
      <w:r w:rsidR="00FA5391">
        <w:t xml:space="preserve"> significantly </w:t>
      </w:r>
      <w:r w:rsidRPr="00352544">
        <w:t>impacted support for UHC. Crucially, the individual benefit</w:t>
      </w:r>
      <w:r w:rsidR="00E24538">
        <w:t>ing</w:t>
      </w:r>
      <w:r w:rsidRPr="00352544">
        <w:t xml:space="preserve"> from UHC </w:t>
      </w:r>
      <w:r w:rsidR="00E24538">
        <w:t>being</w:t>
      </w:r>
      <w:r w:rsidRPr="00352544">
        <w:t xml:space="preserve"> a ‘free-rider’ (inequitably benefitting from UHC) </w:t>
      </w:r>
      <w:r w:rsidR="00E7253F">
        <w:t xml:space="preserve">accounted for some of the opposition to </w:t>
      </w:r>
      <w:r w:rsidRPr="00352544">
        <w:t xml:space="preserve">UHC. This </w:t>
      </w:r>
      <w:r w:rsidR="00E7253F">
        <w:t xml:space="preserve">is evidence that the perception </w:t>
      </w:r>
      <w:r w:rsidR="00E2010D">
        <w:t>of</w:t>
      </w:r>
      <w:r w:rsidR="00E7253F">
        <w:t xml:space="preserve"> UHC </w:t>
      </w:r>
      <w:r w:rsidR="00E2010D">
        <w:t>as</w:t>
      </w:r>
      <w:r w:rsidR="00E7253F">
        <w:t xml:space="preserve"> an equitable system is important for fostering support for UHC.</w:t>
      </w:r>
    </w:p>
    <w:p w14:paraId="0DAD10F9" w14:textId="77777777" w:rsidR="00481107" w:rsidRPr="00352544" w:rsidRDefault="008C12F4" w:rsidP="00945302">
      <w:pPr>
        <w:pStyle w:val="Heading2"/>
        <w:spacing w:line="480" w:lineRule="auto"/>
        <w:rPr>
          <w:color w:val="auto"/>
          <w:sz w:val="24"/>
          <w:szCs w:val="24"/>
        </w:rPr>
      </w:pPr>
      <w:bookmarkStart w:id="343" w:name="_Toc86753465"/>
      <w:bookmarkStart w:id="344" w:name="previous-us-attempts-towards-uhc"/>
      <w:bookmarkEnd w:id="342"/>
      <w:r w:rsidRPr="00352544">
        <w:rPr>
          <w:color w:val="auto"/>
          <w:sz w:val="24"/>
          <w:szCs w:val="24"/>
        </w:rPr>
        <w:t>Previous US Attempts towards UHC</w:t>
      </w:r>
      <w:bookmarkEnd w:id="343"/>
    </w:p>
    <w:p w14:paraId="4370D0A3" w14:textId="77777777" w:rsidR="00481107" w:rsidRPr="00352544" w:rsidRDefault="008C12F4" w:rsidP="00907D6C">
      <w:pPr>
        <w:pStyle w:val="FirstParagraph"/>
        <w:spacing w:line="480" w:lineRule="auto"/>
        <w:ind w:firstLine="720"/>
      </w:pPr>
      <w:r w:rsidRPr="00352544">
        <w:t xml:space="preserve">There have been several attempts to implement UHC in the United States at the state level (e.g., California, Washington, Florida, etc.); however, none have been successful to date. In 2011, the local legislature in the state of Vermont enacted a bill guaranteeing UHC for all Vermont residents (Agency 2017). This bill, known as “Green Mountain Care,” was seen as both a tool to improve health outcomes in Vermont and a way to reduce medical costs and strengthen the economy. Three different independent organizations projected this to be the case, with a consensus that immediate healthcare costs for Vermont would be lowered by 8-12% and another 12-14% over the next 10 years (William C. Hsiao, Kappel, and Gruber 2011; McDonough 2015). Combined with the fact that cost increases were </w:t>
      </w:r>
      <w:r w:rsidRPr="00352544">
        <w:lastRenderedPageBreak/>
        <w:t>estimated to be only 9.4% for employers and 3.1% for individuals, total savings across the system were estimated to be $378 million over 5 years. Difficulties arose in implementation however, due to a combination of reduced federal revenue and increased scope of coverage to nonresidents working in Vermont. The plan was eventually abandoned in 2014, due to proportionally larger taxes on business and difficulty in communicating the benefits arising from elimination of current premium costs (Fox and Blanchet 2015). The public was hyper-aware of the tax raises necessary to implement the program, but Vermonters did not receive clear messaging on the net savings that would result from replacing current premiums with a tax raise.</w:t>
      </w:r>
    </w:p>
    <w:p w14:paraId="5A00CF2F" w14:textId="77777777" w:rsidR="00481107" w:rsidRPr="00352544" w:rsidRDefault="008C12F4" w:rsidP="00907D6C">
      <w:pPr>
        <w:pStyle w:val="BodyText"/>
        <w:spacing w:line="480" w:lineRule="auto"/>
        <w:ind w:firstLine="720"/>
      </w:pPr>
      <w:r w:rsidRPr="00352544">
        <w:t xml:space="preserve">Oregon is another state where UHC expansion has been debated and examined. The Oregon Medicaid lottery in 2008 was the first time in the US where a randomized controlled study on UHC was possible. Data from roughly 6,000 adults who were selected to apply for Medicaid, and 6,000 who were not, allowed for objective evaluation (Baicker et al. 2013). Researchers found no significant improvements over a two-year period in direct measurements of health, such as blood pressure, cholesterol, blood sugar, tobacco use, or obesity (James 2015). However, significant benefits arose in the form of greater management for continuing conditions, lower depression, and most significantly, an almost complete elimination of catastrophic out of pocket medical expenses, leading to lower medical debt. The primary concern from critics were concerns that many objective physical health outcomes saw no improvement, and that while self-reported health did show significant improvement, it was less important given the inherent noise in self-reported data. Given these concerns, UHC was seen as politically infeasible, even though 62% of </w:t>
      </w:r>
      <w:r w:rsidRPr="00352544">
        <w:lastRenderedPageBreak/>
        <w:t>Oregon voters would “definitely” or “probably” support a UHC plan that would double or triple state taxes (D. Rosenberg and Metz 2020).</w:t>
      </w:r>
    </w:p>
    <w:p w14:paraId="6C193356" w14:textId="77777777" w:rsidR="00481107" w:rsidRPr="00352544" w:rsidRDefault="008C12F4" w:rsidP="00945302">
      <w:pPr>
        <w:pStyle w:val="Heading2"/>
        <w:spacing w:line="480" w:lineRule="auto"/>
        <w:rPr>
          <w:color w:val="auto"/>
          <w:sz w:val="24"/>
          <w:szCs w:val="24"/>
        </w:rPr>
      </w:pPr>
      <w:bookmarkStart w:id="345" w:name="_Toc86753466"/>
      <w:bookmarkStart w:id="346" w:name="health-benefits-packages"/>
      <w:bookmarkEnd w:id="344"/>
      <w:r w:rsidRPr="00352544">
        <w:rPr>
          <w:color w:val="auto"/>
          <w:sz w:val="24"/>
          <w:szCs w:val="24"/>
        </w:rPr>
        <w:t>Health Benefits Packages</w:t>
      </w:r>
      <w:bookmarkEnd w:id="345"/>
    </w:p>
    <w:p w14:paraId="1DD34E59" w14:textId="4132A58F" w:rsidR="00481107" w:rsidRPr="00352544" w:rsidRDefault="008C12F4" w:rsidP="00907D6C">
      <w:pPr>
        <w:pStyle w:val="FirstParagraph"/>
        <w:spacing w:line="480" w:lineRule="auto"/>
        <w:ind w:firstLine="720"/>
      </w:pPr>
      <w:r w:rsidRPr="00352544">
        <w:t xml:space="preserve">Interventions specifically attempting to directly improve support for UHC have not previously been examined in the literature. A potential intervention that would directly address US concerns towards UHC would be to present UHC within the framework of a Health </w:t>
      </w:r>
      <w:r w:rsidR="00C57359">
        <w:t>B</w:t>
      </w:r>
      <w:r w:rsidRPr="00352544">
        <w:t xml:space="preserve">enefits </w:t>
      </w:r>
      <w:r w:rsidR="00C57359">
        <w:t>P</w:t>
      </w:r>
      <w:r w:rsidRPr="00352544">
        <w:t xml:space="preserve">ackage (HBP). A HBP is defined by three factors (Glassman et al. 2016). First, HBPs are a comprehensive portfolio of services (e.g., dental, mental health, pharmaceuticals) as compared to programs that only cover a single service (e.g., </w:t>
      </w:r>
      <w:proofErr w:type="spellStart"/>
      <w:r w:rsidRPr="00352544">
        <w:t>GoodRx</w:t>
      </w:r>
      <w:proofErr w:type="spellEnd"/>
      <w:r w:rsidRPr="00352544">
        <w:t xml:space="preserve"> and pharmaceuticals). This allows assessment of cost effectiveness by directly comparing different services to one another. Second, HBPs are designed and priced using actuarially informed estimates of supply and demand. Third, HBPs constrain the services made available through the public health system, but by doing so, guarantee that at least certain services will be made available.</w:t>
      </w:r>
    </w:p>
    <w:p w14:paraId="4E717995" w14:textId="77777777" w:rsidR="00481107" w:rsidRPr="00352544" w:rsidRDefault="008C12F4" w:rsidP="00907D6C">
      <w:pPr>
        <w:pStyle w:val="BodyText"/>
        <w:spacing w:line="480" w:lineRule="auto"/>
        <w:ind w:firstLine="720"/>
      </w:pPr>
      <w:r w:rsidRPr="00352544">
        <w:t>In the American system of health care, many experts agree that efficiency and quality of care are unlikely to be improved without an HBP like system, combining a well-defined framework with the legal specificity necessary for regulation (</w:t>
      </w:r>
      <w:proofErr w:type="spellStart"/>
      <w:r w:rsidRPr="00352544">
        <w:t>Chalkidou</w:t>
      </w:r>
      <w:proofErr w:type="spellEnd"/>
      <w:r w:rsidRPr="00352544">
        <w:t xml:space="preserve"> et al. 2014). As HBPs create explicit entitlements for patients, they reduce confusion as to what is being offered. Furthermore, HBPs help ensure fairness and equity by preventing discretionary variation in access to care that would otherwise be largely determined by clinical professionals. In countries with UHC without an HBP linked to cost, there are significant gaps in coverage, implicit rationing, and consequently lower quality healthcare </w:t>
      </w:r>
      <w:r w:rsidRPr="00352544">
        <w:lastRenderedPageBreak/>
        <w:t>outcomes (e.g., higher infant mortality, greater spread of communicable disease). For example, Uganda has intended to guarantee UHC to all citizens since 1999 (</w:t>
      </w:r>
      <w:proofErr w:type="spellStart"/>
      <w:r w:rsidRPr="00352544">
        <w:t>Odokonyero</w:t>
      </w:r>
      <w:proofErr w:type="spellEnd"/>
      <w:r w:rsidRPr="00352544">
        <w:t xml:space="preserve"> et al. 2017). However, by 2017, only 52% of their poorest, and 69% of their wealthiest citizens had coverage. Inefficient concentration of resources in urban areas lead to implicit rationing of comprehensive coverage for most Ugandans, living in rural areas without easy access to transportation. Another parallel can be found in Ghana’s National Health Insurance Scheme (</w:t>
      </w:r>
      <w:proofErr w:type="spellStart"/>
      <w:r w:rsidRPr="00352544">
        <w:t>Agyepong</w:t>
      </w:r>
      <w:proofErr w:type="spellEnd"/>
      <w:r w:rsidRPr="00352544">
        <w:t xml:space="preserve"> et al. 2016). Implemented in 2003 to provide UHC, by 2016 only 40% of the population had coverage. Critically, enrollment stagnated due to citizen unhappiness with the system; Concerns included frequent stock-outs of pharmaceuticals, unequal enforcement of regulations, and the perception that certain minority groups benefited inequitably. Clear evidence exists that lacking an HBP in several countries has resulted in an ineffective attempt at achieving UHC, both in citizen perception, and wholeness of coverage.</w:t>
      </w:r>
    </w:p>
    <w:p w14:paraId="72522D61" w14:textId="77777777" w:rsidR="00481107" w:rsidRPr="00352544" w:rsidRDefault="008C12F4" w:rsidP="00907D6C">
      <w:pPr>
        <w:pStyle w:val="BodyText"/>
        <w:spacing w:line="480" w:lineRule="auto"/>
        <w:ind w:firstLine="720"/>
      </w:pPr>
      <w:r w:rsidRPr="00352544">
        <w:t xml:space="preserve">Conversely, countries that have UHC with an HBP are perceived as well functioning. 78% of Swiss citizens surveyed perceived their HBP based system as one that is fair for the ill, due to a combination of appropriate levels of coverage, equal protection to all Swiss citizens, and increased knowledge about the health system (Hurst et al. 2018). As another example, when a HBP was used to examine different configurations of Medicare benefits in the U.S., 83% of studied enrollees agreed that the consensus plan provided was fair (M. </w:t>
      </w:r>
      <w:proofErr w:type="spellStart"/>
      <w:r w:rsidRPr="00352544">
        <w:t>Danis</w:t>
      </w:r>
      <w:proofErr w:type="spellEnd"/>
      <w:r w:rsidRPr="00352544">
        <w:t xml:space="preserve">, Biddle, and </w:t>
      </w:r>
      <w:proofErr w:type="spellStart"/>
      <w:r w:rsidRPr="00352544">
        <w:t>Goold</w:t>
      </w:r>
      <w:proofErr w:type="spellEnd"/>
      <w:r w:rsidRPr="00352544">
        <w:t xml:space="preserve"> 2004). Furthermore, 66% agreed strongly, and a further 30% agreed somewhat that the HBP was easy to understand. Most importantly, 86% of participants believed that the presented HBP was one they were satisfied with. Presenting </w:t>
      </w:r>
      <w:r w:rsidRPr="00352544">
        <w:lastRenderedPageBreak/>
        <w:t>otherwise complex trade-offs of health benefits in a simple, easy to understand fashion was extremely beneficial.</w:t>
      </w:r>
    </w:p>
    <w:p w14:paraId="55A3E3CA" w14:textId="77777777" w:rsidR="00481107" w:rsidRPr="00352544" w:rsidRDefault="008C12F4" w:rsidP="00907D6C">
      <w:pPr>
        <w:pStyle w:val="BodyText"/>
        <w:spacing w:line="480" w:lineRule="auto"/>
        <w:ind w:firstLine="720"/>
      </w:pPr>
      <w:r w:rsidRPr="00352544">
        <w:t xml:space="preserve">Emphasizing the necessary nature of tradeoffs or compromises in medical care and doing so in a clear and easy to understand way is vital. Developed by </w:t>
      </w:r>
      <w:proofErr w:type="spellStart"/>
      <w:r w:rsidRPr="00352544">
        <w:t>Goold</w:t>
      </w:r>
      <w:proofErr w:type="spellEnd"/>
      <w:r w:rsidRPr="00352544">
        <w:t xml:space="preserve"> and colleagues (2005), the Choosing Healthplans All Together intervention explains HBPs clearly by directly addressing these concerns. The central tenet of the CHAT exercise is for participants to construct their own HBP by allocating a limited set of resources to benefit types (e.g., dental, fertility treatments, long-term care) and choosing scope of coverage (e.g., generics instead of name-brand drugs, </w:t>
      </w:r>
      <w:proofErr w:type="gramStart"/>
      <w:r w:rsidRPr="00352544">
        <w:t>amount</w:t>
      </w:r>
      <w:proofErr w:type="gramEnd"/>
      <w:r w:rsidRPr="00352544">
        <w:t xml:space="preserve"> of copayments, etc.). The purpose of the exercise was initially to help explain how trade-offs in medicine are necessary, as well as to determine what the subjects prioritize in healthcare given limited resources. The final chosen plan is clear and explicit in types of care and intensity of treatment available, neatly addressing consumer confusion.</w:t>
      </w:r>
    </w:p>
    <w:p w14:paraId="0B669879" w14:textId="77777777" w:rsidR="00481107" w:rsidRPr="00352544" w:rsidRDefault="008C12F4" w:rsidP="00907D6C">
      <w:pPr>
        <w:pStyle w:val="BodyText"/>
        <w:spacing w:line="480" w:lineRule="auto"/>
        <w:ind w:firstLine="720"/>
      </w:pPr>
      <w:r w:rsidRPr="00352544">
        <w:t xml:space="preserve">The CHAT exercise has been a success, with over 95% of participants finding the task easy to do across several different implementations of the exercise (Marion </w:t>
      </w:r>
      <w:proofErr w:type="spellStart"/>
      <w:r w:rsidRPr="00352544">
        <w:t>Danis</w:t>
      </w:r>
      <w:proofErr w:type="spellEnd"/>
      <w:r w:rsidRPr="00352544">
        <w:t xml:space="preserve">, Biddle, and Dorr </w:t>
      </w:r>
      <w:proofErr w:type="spellStart"/>
      <w:r w:rsidRPr="00352544">
        <w:t>Goold</w:t>
      </w:r>
      <w:proofErr w:type="spellEnd"/>
      <w:r w:rsidRPr="00352544">
        <w:t xml:space="preserve"> 2002; M. </w:t>
      </w:r>
      <w:proofErr w:type="spellStart"/>
      <w:r w:rsidRPr="00352544">
        <w:t>Danis</w:t>
      </w:r>
      <w:proofErr w:type="spellEnd"/>
      <w:r w:rsidRPr="00352544">
        <w:t xml:space="preserve">, Biddle, and </w:t>
      </w:r>
      <w:proofErr w:type="spellStart"/>
      <w:r w:rsidRPr="00352544">
        <w:t>Goold</w:t>
      </w:r>
      <w:proofErr w:type="spellEnd"/>
      <w:r w:rsidRPr="00352544">
        <w:t xml:space="preserve"> 2004; </w:t>
      </w:r>
      <w:proofErr w:type="spellStart"/>
      <w:r w:rsidRPr="00352544">
        <w:t>Goold</w:t>
      </w:r>
      <w:proofErr w:type="spellEnd"/>
      <w:r w:rsidRPr="00352544">
        <w:t xml:space="preserve"> et al. 2005). CHAT has also been adapted twice to explore trade-offs in specific government funded health plans. First, </w:t>
      </w:r>
      <w:proofErr w:type="spellStart"/>
      <w:r w:rsidRPr="00352544">
        <w:t>Danis</w:t>
      </w:r>
      <w:proofErr w:type="spellEnd"/>
      <w:r w:rsidRPr="00352544">
        <w:t xml:space="preserve"> and colleagues (2004) used the CHAT framework to illustrate the financial constraints of government funded Medicare and to assist Medicare enrollees in developing a consensus on what services they want to prioritize. Participants first individually went through the CHAT exercise, then were grouped with approximately 12 participants each; These groups engaged in CHAT, with options being decided by simple </w:t>
      </w:r>
      <w:r w:rsidRPr="00352544">
        <w:lastRenderedPageBreak/>
        <w:t>majority votes, to reach a consensus HBP. While 41% of participants felt that the HBP designed as a group was different than what they would have chosen for themselves, 86% were still satisfied with the HBP they developed. The second adaptation, by Hurst and colleagues (2018), was used to examine how Swiss citizens would prioritize types of care in the already extant Swiss HBP based UHC system. The participants had no trouble using the exercise to improve their understanding of the Swiss HBP, were easily able to make trade-offs and set priorities, and found that they were able to reach a strong consensus. This was exceptionally valuable due to the diversity of opinions observed in the study.</w:t>
      </w:r>
    </w:p>
    <w:p w14:paraId="79F4167F" w14:textId="203A76E9" w:rsidR="00481107" w:rsidRPr="00352544" w:rsidRDefault="008C12F4" w:rsidP="00907D6C">
      <w:pPr>
        <w:pStyle w:val="BodyText"/>
        <w:spacing w:line="480" w:lineRule="auto"/>
        <w:ind w:firstLine="720"/>
      </w:pPr>
      <w:r w:rsidRPr="00352544">
        <w:t xml:space="preserve">It is important to note that the CHAT exercise is particularly valuable because it is a hands-on exercise </w:t>
      </w:r>
      <w:r w:rsidR="002D5025">
        <w:t>and not</w:t>
      </w:r>
      <w:r w:rsidRPr="00352544">
        <w:t xml:space="preserve"> a simple informational intervention. Work by </w:t>
      </w:r>
      <w:proofErr w:type="spellStart"/>
      <w:r w:rsidRPr="00352544">
        <w:t>Wegier</w:t>
      </w:r>
      <w:proofErr w:type="spellEnd"/>
      <w:r w:rsidRPr="00352544">
        <w:t xml:space="preserve"> and colleagues (2019) found that a simulated experience led to more accurate understanding of information as compared to simply being given explicitly described statistics. Furthermore, active instruction is particularly time efficient and engaging when learning complex, numeracy-focused material (</w:t>
      </w:r>
      <w:proofErr w:type="spellStart"/>
      <w:r w:rsidRPr="00352544">
        <w:t>Haidet</w:t>
      </w:r>
      <w:proofErr w:type="spellEnd"/>
      <w:r w:rsidRPr="00352544">
        <w:t xml:space="preserve"> et al. 2004). Active instruction is also effective at improving subject-specific knowledge gains (Michel, Cater, and Varela 2009). These characteristics are an ideal match for the material presented in an HBP. Thus, it is reasonable to believe that active instruction will be more effective than a simple ‘fact sheet’ for an HBP that would otherwise be presented to the public.</w:t>
      </w:r>
    </w:p>
    <w:p w14:paraId="240FFD5A" w14:textId="77777777" w:rsidR="00481107" w:rsidRPr="00352544" w:rsidRDefault="008C12F4" w:rsidP="00945302">
      <w:pPr>
        <w:pStyle w:val="Heading2"/>
        <w:spacing w:line="480" w:lineRule="auto"/>
        <w:rPr>
          <w:color w:val="auto"/>
          <w:sz w:val="24"/>
          <w:szCs w:val="24"/>
        </w:rPr>
      </w:pPr>
      <w:bookmarkStart w:id="347" w:name="_Toc86753467"/>
      <w:bookmarkStart w:id="348" w:name="the-present-research"/>
      <w:bookmarkEnd w:id="346"/>
      <w:r w:rsidRPr="00352544">
        <w:rPr>
          <w:color w:val="auto"/>
          <w:sz w:val="24"/>
          <w:szCs w:val="24"/>
        </w:rPr>
        <w:t>The Present Research</w:t>
      </w:r>
      <w:bookmarkEnd w:id="347"/>
    </w:p>
    <w:p w14:paraId="147718E0" w14:textId="4AFFEC31" w:rsidR="00481107" w:rsidRDefault="008C12F4" w:rsidP="00907D6C">
      <w:pPr>
        <w:pStyle w:val="FirstParagraph"/>
        <w:spacing w:line="480" w:lineRule="auto"/>
        <w:ind w:firstLine="720"/>
      </w:pPr>
      <w:r w:rsidRPr="00352544">
        <w:t xml:space="preserve">The goal of our two studies is to determine whether exposure to UHC through the framework of an HBP can improve support for UHC. Based on previous research, we know that UHC is likely to benefit the US if implemented, and that HBP directly addresses some of </w:t>
      </w:r>
      <w:r w:rsidRPr="00352544">
        <w:lastRenderedPageBreak/>
        <w:t>the primary reasons that are foundational to opposition of UHC. Regardless, no direct research has been done previously on the effects of HBP on UHC.</w:t>
      </w:r>
    </w:p>
    <w:p w14:paraId="5AD34865" w14:textId="6AB57B05" w:rsidR="001E3A02" w:rsidRPr="001E3A02" w:rsidRDefault="001E3A02" w:rsidP="001E3A02">
      <w:pPr>
        <w:pStyle w:val="Heading1"/>
        <w:spacing w:line="480" w:lineRule="auto"/>
        <w:rPr>
          <w:b w:val="0"/>
          <w:bCs w:val="0"/>
          <w:color w:val="auto"/>
        </w:rPr>
      </w:pPr>
      <w:bookmarkStart w:id="349" w:name="_Toc86753468"/>
      <w:r w:rsidRPr="001E3A02">
        <w:rPr>
          <w:b w:val="0"/>
          <w:bCs w:val="0"/>
          <w:color w:val="auto"/>
          <w:sz w:val="28"/>
          <w:szCs w:val="28"/>
        </w:rPr>
        <w:t xml:space="preserve">Study </w:t>
      </w:r>
      <w:r>
        <w:rPr>
          <w:b w:val="0"/>
          <w:bCs w:val="0"/>
          <w:color w:val="auto"/>
          <w:sz w:val="28"/>
          <w:szCs w:val="28"/>
        </w:rPr>
        <w:t>1</w:t>
      </w:r>
      <w:bookmarkEnd w:id="349"/>
    </w:p>
    <w:p w14:paraId="768D1E29" w14:textId="7AAC6714" w:rsidR="001E3A02" w:rsidRPr="00352544" w:rsidDel="00BB00EC" w:rsidRDefault="001E3A02" w:rsidP="001E3A02">
      <w:pPr>
        <w:pStyle w:val="BodyText"/>
        <w:spacing w:line="480" w:lineRule="auto"/>
        <w:rPr>
          <w:del w:id="350" w:author="Sean Duan" w:date="2021-10-27T14:57:00Z"/>
        </w:rPr>
      </w:pPr>
    </w:p>
    <w:p w14:paraId="5714FA4D" w14:textId="4116A78E" w:rsidR="001E3A02" w:rsidRPr="001E3A02" w:rsidDel="00BB00EC" w:rsidRDefault="001E3A02" w:rsidP="001E3A02">
      <w:pPr>
        <w:pStyle w:val="BodyText"/>
        <w:rPr>
          <w:del w:id="351" w:author="Sean Duan" w:date="2021-10-27T14:57:00Z"/>
        </w:rPr>
      </w:pPr>
    </w:p>
    <w:p w14:paraId="3801FF2D" w14:textId="77777777" w:rsidR="00481107" w:rsidRPr="00352544" w:rsidRDefault="008C12F4" w:rsidP="00945302">
      <w:pPr>
        <w:pStyle w:val="Heading1"/>
        <w:spacing w:line="480" w:lineRule="auto"/>
        <w:rPr>
          <w:color w:val="auto"/>
          <w:sz w:val="24"/>
          <w:szCs w:val="24"/>
        </w:rPr>
      </w:pPr>
      <w:bookmarkStart w:id="352" w:name="_Toc86753469"/>
      <w:bookmarkStart w:id="353" w:name="method"/>
      <w:bookmarkEnd w:id="303"/>
      <w:bookmarkEnd w:id="348"/>
      <w:r w:rsidRPr="00352544">
        <w:rPr>
          <w:color w:val="auto"/>
          <w:sz w:val="24"/>
          <w:szCs w:val="24"/>
        </w:rPr>
        <w:t>Method</w:t>
      </w:r>
      <w:bookmarkEnd w:id="352"/>
    </w:p>
    <w:p w14:paraId="3FA724DC" w14:textId="77777777" w:rsidR="00481107" w:rsidRPr="00352544" w:rsidRDefault="008C12F4" w:rsidP="00945302">
      <w:pPr>
        <w:pStyle w:val="Heading2"/>
        <w:spacing w:line="480" w:lineRule="auto"/>
        <w:rPr>
          <w:color w:val="auto"/>
          <w:sz w:val="24"/>
          <w:szCs w:val="24"/>
        </w:rPr>
      </w:pPr>
      <w:bookmarkStart w:id="354" w:name="_Toc86753470"/>
      <w:bookmarkStart w:id="355" w:name="participants"/>
      <w:r w:rsidRPr="00352544">
        <w:rPr>
          <w:color w:val="auto"/>
          <w:sz w:val="24"/>
          <w:szCs w:val="24"/>
        </w:rPr>
        <w:t>Participants</w:t>
      </w:r>
      <w:bookmarkEnd w:id="354"/>
    </w:p>
    <w:p w14:paraId="0A3DD8A7" w14:textId="77777777" w:rsidR="00481107" w:rsidRPr="00352544" w:rsidRDefault="008C12F4" w:rsidP="00907D6C">
      <w:pPr>
        <w:pStyle w:val="FirstParagraph"/>
        <w:spacing w:line="480" w:lineRule="auto"/>
        <w:ind w:firstLine="720"/>
      </w:pPr>
      <w:r w:rsidRPr="00352544">
        <w:t>Our participants were 189 students enrolled in a Psychology course at a Midwestern University. Our participants were primarily white (76%), female (68%), and freshmen (80%); further demographic information can be found in the table above. Participants received course credit for participation in the study.</w:t>
      </w:r>
    </w:p>
    <w:p w14:paraId="01AD3226" w14:textId="77777777" w:rsidR="00481107" w:rsidRPr="00352544" w:rsidRDefault="008C12F4" w:rsidP="00945302">
      <w:pPr>
        <w:pStyle w:val="CaptionedFigure"/>
        <w:spacing w:line="480" w:lineRule="auto"/>
      </w:pPr>
      <w:r w:rsidRPr="00352544">
        <w:rPr>
          <w:noProof/>
        </w:rPr>
        <w:drawing>
          <wp:inline distT="0" distB="0" distL="0" distR="0" wp14:anchorId="21136528" wp14:editId="001C7824">
            <wp:extent cx="5334000" cy="2987395"/>
            <wp:effectExtent l="0" t="0" r="0" b="0"/>
            <wp:docPr id="1" name="Picture" descr="Demographic information for Study 1"/>
            <wp:cNvGraphicFramePr/>
            <a:graphic xmlns:a="http://schemas.openxmlformats.org/drawingml/2006/main">
              <a:graphicData uri="http://schemas.openxmlformats.org/drawingml/2006/picture">
                <pic:pic xmlns:pic="http://schemas.openxmlformats.org/drawingml/2006/picture">
                  <pic:nvPicPr>
                    <pic:cNvPr id="0" name="Picture" descr="study1_demog.png"/>
                    <pic:cNvPicPr>
                      <a:picLocks noChangeAspect="1" noChangeArrowheads="1"/>
                    </pic:cNvPicPr>
                  </pic:nvPicPr>
                  <pic:blipFill>
                    <a:blip r:embed="rId8"/>
                    <a:stretch>
                      <a:fillRect/>
                    </a:stretch>
                  </pic:blipFill>
                  <pic:spPr bwMode="auto">
                    <a:xfrm>
                      <a:off x="0" y="0"/>
                      <a:ext cx="5334000" cy="2987395"/>
                    </a:xfrm>
                    <a:prstGeom prst="rect">
                      <a:avLst/>
                    </a:prstGeom>
                    <a:noFill/>
                    <a:ln w="9525">
                      <a:noFill/>
                      <a:headEnd/>
                      <a:tailEnd/>
                    </a:ln>
                  </pic:spPr>
                </pic:pic>
              </a:graphicData>
            </a:graphic>
          </wp:inline>
        </w:drawing>
      </w:r>
    </w:p>
    <w:p w14:paraId="6C69871C" w14:textId="77777777" w:rsidR="00481107" w:rsidRPr="00352544" w:rsidRDefault="008C12F4" w:rsidP="00945302">
      <w:pPr>
        <w:pStyle w:val="ImageCaption"/>
        <w:spacing w:line="480" w:lineRule="auto"/>
      </w:pPr>
      <w:r w:rsidRPr="00352544">
        <w:t>Demographic information for Study 1</w:t>
      </w:r>
    </w:p>
    <w:p w14:paraId="27713CEE" w14:textId="77777777" w:rsidR="00481107" w:rsidRPr="00352544" w:rsidRDefault="008C12F4" w:rsidP="00945302">
      <w:pPr>
        <w:pStyle w:val="Heading2"/>
        <w:spacing w:line="480" w:lineRule="auto"/>
        <w:rPr>
          <w:color w:val="auto"/>
          <w:sz w:val="24"/>
          <w:szCs w:val="24"/>
        </w:rPr>
      </w:pPr>
      <w:bookmarkStart w:id="356" w:name="_Toc86753471"/>
      <w:bookmarkStart w:id="357" w:name="procedure"/>
      <w:bookmarkEnd w:id="355"/>
      <w:r w:rsidRPr="00352544">
        <w:rPr>
          <w:color w:val="auto"/>
          <w:sz w:val="24"/>
          <w:szCs w:val="24"/>
        </w:rPr>
        <w:lastRenderedPageBreak/>
        <w:t>Procedure</w:t>
      </w:r>
      <w:bookmarkEnd w:id="356"/>
    </w:p>
    <w:p w14:paraId="3E3B3554" w14:textId="3F48636D" w:rsidR="00481107" w:rsidRPr="00352544" w:rsidRDefault="008C12F4" w:rsidP="00907D6C">
      <w:pPr>
        <w:pStyle w:val="FirstParagraph"/>
        <w:spacing w:line="480" w:lineRule="auto"/>
        <w:ind w:firstLine="720"/>
      </w:pPr>
      <w:r w:rsidRPr="00352544">
        <w:t xml:space="preserve">Participants were randomly assigned to one of three conditions representing different exposure to health benefits information. Our three conditions were an ‘active’ intervention condition (n=60), a ‘passive’ intervention condition (n=62), and our control condition (n=63). The two intervention conditions consisted of a packet of exercises adapted from the Choosing Healthplans All Together (CHAT) paradigm developed by </w:t>
      </w:r>
      <w:proofErr w:type="spellStart"/>
      <w:r w:rsidRPr="00352544">
        <w:t>Danis</w:t>
      </w:r>
      <w:proofErr w:type="spellEnd"/>
      <w:r w:rsidRPr="00352544">
        <w:t xml:space="preserve">, Biddle &amp; </w:t>
      </w:r>
      <w:proofErr w:type="spellStart"/>
      <w:r w:rsidRPr="00352544">
        <w:t>Goold</w:t>
      </w:r>
      <w:proofErr w:type="spellEnd"/>
      <w:r w:rsidRPr="00352544">
        <w:t xml:space="preserve"> (2002). CHAT is a simulation exercise where participants construct their own HBP by allocating a limited set of resources to benefit types (</w:t>
      </w:r>
      <w:proofErr w:type="gramStart"/>
      <w:r w:rsidRPr="00352544">
        <w:t>e.g.</w:t>
      </w:r>
      <w:proofErr w:type="gramEnd"/>
      <w:r w:rsidRPr="00352544">
        <w:t xml:space="preserve"> dental) and choosing scope of coverage (basic-to-high). The HBP is represented by a ‘game board’ with several sections representing the different benefit types and with the scope of coverage represented by subdivisions in those sections. Each of these sections can be added to the HBP by paying a cost in </w:t>
      </w:r>
      <w:r w:rsidR="00B22A48">
        <w:t>point</w:t>
      </w:r>
      <w:r w:rsidRPr="00352544">
        <w:t xml:space="preserve">s representative of </w:t>
      </w:r>
      <w:r w:rsidR="007766D5" w:rsidRPr="00352544">
        <w:t>its</w:t>
      </w:r>
      <w:r w:rsidRPr="00352544">
        <w:t xml:space="preserve"> approximate relative cost in the US. </w:t>
      </w:r>
      <w:r w:rsidR="007766D5">
        <w:t xml:space="preserve">For example, </w:t>
      </w:r>
      <w:r w:rsidRPr="00352544">
        <w:t>‘</w:t>
      </w:r>
      <w:r w:rsidR="007766D5">
        <w:t>b</w:t>
      </w:r>
      <w:r w:rsidRPr="00352544">
        <w:t>asic’ dental care (regular cleanings and examinations every 6 months, with minimal dental care), cost</w:t>
      </w:r>
      <w:r w:rsidR="007766D5">
        <w:t>s</w:t>
      </w:r>
      <w:r w:rsidRPr="00352544">
        <w:t xml:space="preserve"> 2 </w:t>
      </w:r>
      <w:r w:rsidR="00B22A48">
        <w:t>point</w:t>
      </w:r>
      <w:r w:rsidRPr="00352544">
        <w:t>s</w:t>
      </w:r>
      <w:r w:rsidR="007766D5">
        <w:t>;</w:t>
      </w:r>
      <w:r w:rsidRPr="00352544">
        <w:t xml:space="preserve"> </w:t>
      </w:r>
      <w:r w:rsidR="007766D5">
        <w:t>U</w:t>
      </w:r>
      <w:r w:rsidRPr="00352544">
        <w:t>pgrad</w:t>
      </w:r>
      <w:r w:rsidR="007766D5">
        <w:t>ing</w:t>
      </w:r>
      <w:r w:rsidRPr="00352544">
        <w:t xml:space="preserve"> to ‘medium’ dental care (everything in ‘basic,’ plus complete dental care including repairs and crowns), would cost 4 additional </w:t>
      </w:r>
      <w:r w:rsidR="00B22A48">
        <w:t>point</w:t>
      </w:r>
      <w:r w:rsidRPr="00352544">
        <w:t xml:space="preserve">s, </w:t>
      </w:r>
      <w:r w:rsidR="007766D5">
        <w:t xml:space="preserve">for a total cost of </w:t>
      </w:r>
      <w:r w:rsidRPr="00352544">
        <w:t xml:space="preserve">6 </w:t>
      </w:r>
      <w:r w:rsidR="00B22A48">
        <w:t>point</w:t>
      </w:r>
      <w:r w:rsidRPr="00352544">
        <w:t xml:space="preserve">s. Participants have a total of 47 </w:t>
      </w:r>
      <w:r w:rsidR="00B22A48">
        <w:t>point</w:t>
      </w:r>
      <w:r w:rsidRPr="00352544">
        <w:t>s to use to design their HBP. Trade-offs are enforced as complete coverage is not possible with the limited resources. The core of the exercise is a simplified version of choosing priorities for a health care system.</w:t>
      </w:r>
    </w:p>
    <w:p w14:paraId="00799A35" w14:textId="63E40542" w:rsidR="00481107" w:rsidRPr="00352544" w:rsidRDefault="008C12F4" w:rsidP="00907D6C">
      <w:pPr>
        <w:pStyle w:val="BodyText"/>
        <w:spacing w:line="480" w:lineRule="auto"/>
        <w:ind w:firstLine="720"/>
      </w:pPr>
      <w:r w:rsidRPr="00352544">
        <w:t xml:space="preserve">Our active intervention condition had participants creating their own HBP through the CHAT exercise, while our passive intervention condition had participants being given a completed CHAT exercise. The HBP in our passive intervention condition, consisted of the </w:t>
      </w:r>
      <w:r w:rsidRPr="00352544">
        <w:lastRenderedPageBreak/>
        <w:t xml:space="preserve">consensus choices for health insurance found by </w:t>
      </w:r>
      <w:proofErr w:type="spellStart"/>
      <w:r w:rsidRPr="00352544">
        <w:t>Danis</w:t>
      </w:r>
      <w:proofErr w:type="spellEnd"/>
      <w:r w:rsidRPr="00352544">
        <w:t xml:space="preserve"> et al. (2002). Our control condition was </w:t>
      </w:r>
      <w:proofErr w:type="gramStart"/>
      <w:r w:rsidRPr="00352544">
        <w:t>similar to</w:t>
      </w:r>
      <w:proofErr w:type="gramEnd"/>
      <w:r w:rsidRPr="00352544">
        <w:t xml:space="preserve"> the active intervention </w:t>
      </w:r>
      <w:r w:rsidR="008230BB" w:rsidRPr="00352544">
        <w:t>condition but</w:t>
      </w:r>
      <w:r w:rsidRPr="00352544">
        <w:t xml:space="preserve"> mentions of health care are replaced with pizza topping choices instead. Trade-offs are still enforced due to limited resources. This results in an exercise of similar length and intensity that is intentionally uninformative; see Appendix A for Study 1 materials. Study 1 used a 2 (pre-post) x 3 (condition) mixed-subjects design, where condition was a between-subjects factor and participant were assigned to one of the three conditions. Time was a within-subjects factor with the primary outcome, support for UHC, measured before and after participants completed the control or one of the two intervention conditions.</w:t>
      </w:r>
    </w:p>
    <w:p w14:paraId="541D89B1" w14:textId="77777777" w:rsidR="00481107" w:rsidRPr="00352544" w:rsidRDefault="008C12F4" w:rsidP="00945302">
      <w:pPr>
        <w:pStyle w:val="Heading2"/>
        <w:spacing w:line="480" w:lineRule="auto"/>
        <w:rPr>
          <w:color w:val="auto"/>
          <w:sz w:val="24"/>
          <w:szCs w:val="24"/>
        </w:rPr>
      </w:pPr>
      <w:bookmarkStart w:id="358" w:name="_Toc86753472"/>
      <w:bookmarkStart w:id="359" w:name="measures"/>
      <w:bookmarkEnd w:id="357"/>
      <w:r w:rsidRPr="00352544">
        <w:rPr>
          <w:color w:val="auto"/>
          <w:sz w:val="24"/>
          <w:szCs w:val="24"/>
        </w:rPr>
        <w:t>Measures</w:t>
      </w:r>
      <w:bookmarkEnd w:id="358"/>
    </w:p>
    <w:p w14:paraId="0C382C1D" w14:textId="5C68371C" w:rsidR="00481107" w:rsidRPr="00352544" w:rsidRDefault="008C12F4" w:rsidP="00907D6C">
      <w:pPr>
        <w:pStyle w:val="FirstParagraph"/>
        <w:spacing w:line="480" w:lineRule="auto"/>
        <w:ind w:firstLine="720"/>
      </w:pPr>
      <w:r w:rsidRPr="00352544">
        <w:t xml:space="preserve">The primary outcome measure was the support for UHC scale, adapted from Shen &amp; </w:t>
      </w:r>
      <w:proofErr w:type="spellStart"/>
      <w:r w:rsidRPr="00352544">
        <w:t>Labouff</w:t>
      </w:r>
      <w:proofErr w:type="spellEnd"/>
      <w:r w:rsidRPr="00352544">
        <w:t xml:space="preserve"> (2013), measured both pre and post-test. The scale was comprised of 4 items measuring support for UHC, which were averaged after reverse scoring the third item (</w:t>
      </w:r>
      <w:proofErr w:type="gramStart"/>
      <w:r w:rsidRPr="00352544">
        <w:t>e.g.</w:t>
      </w:r>
      <w:proofErr w:type="gramEnd"/>
      <w:r w:rsidRPr="00352544">
        <w:t> “Access to medical care and insurance is a basic, inherent right of man”</w:t>
      </w:r>
      <w:r w:rsidR="008230BB" w:rsidRPr="00352544">
        <w:t>). Each</w:t>
      </w:r>
      <w:r w:rsidRPr="00352544">
        <w:t xml:space="preserve"> item was measured on a </w:t>
      </w:r>
      <w:del w:id="360" w:author="Sean Duan" w:date="2021-10-28T13:10:00Z">
        <w:r w:rsidRPr="00352544" w:rsidDel="00981118">
          <w:delText>7 point</w:delText>
        </w:r>
      </w:del>
      <w:ins w:id="361" w:author="Sean Duan" w:date="2021-10-28T13:10:00Z">
        <w:r w:rsidR="00981118" w:rsidRPr="00352544">
          <w:t>7-point</w:t>
        </w:r>
      </w:ins>
      <w:r w:rsidRPr="00352544">
        <w:t xml:space="preserve"> Likert scale from 1 (strongly disagree) to 7 (strongly agree); see Appendix B for item wording.</w:t>
      </w:r>
    </w:p>
    <w:p w14:paraId="6201072F" w14:textId="42855161" w:rsidR="00481107" w:rsidRPr="00352544" w:rsidRDefault="008C12F4" w:rsidP="00907D6C">
      <w:pPr>
        <w:pStyle w:val="BodyText"/>
        <w:spacing w:line="480" w:lineRule="auto"/>
        <w:ind w:firstLine="720"/>
      </w:pPr>
      <w:r w:rsidRPr="00352544">
        <w:t xml:space="preserve">Participants also responded to several items about their experience with health. Participants were asked whether they paid for their own health insurance and if they had ever been uninsured. Participants in the active intervention condition were also asked if they would be happy having the plan they built as their own health insurance. Each of these three items was measured as a ‘yes’ or ‘no’ response. Additionally, there was a free-response question asking about the </w:t>
      </w:r>
      <w:r w:rsidR="00263093" w:rsidRPr="00352544">
        <w:t>subject’s</w:t>
      </w:r>
      <w:r w:rsidRPr="00352544">
        <w:t xml:space="preserve"> thoughts about the exercise they just </w:t>
      </w:r>
      <w:r w:rsidRPr="00352544">
        <w:lastRenderedPageBreak/>
        <w:t>completed. Finally, we also measured demographic information, including gender identity, age, race/ethnicity, and year in school.</w:t>
      </w:r>
    </w:p>
    <w:p w14:paraId="5C7D8E2F" w14:textId="77777777" w:rsidR="00481107" w:rsidRPr="00352544" w:rsidRDefault="008C12F4" w:rsidP="00945302">
      <w:pPr>
        <w:pStyle w:val="Heading2"/>
        <w:spacing w:line="480" w:lineRule="auto"/>
        <w:rPr>
          <w:color w:val="auto"/>
          <w:sz w:val="24"/>
          <w:szCs w:val="24"/>
        </w:rPr>
      </w:pPr>
      <w:bookmarkStart w:id="362" w:name="_Toc86753473"/>
      <w:bookmarkStart w:id="363" w:name="power-and-statistical-analyses"/>
      <w:bookmarkEnd w:id="359"/>
      <w:r w:rsidRPr="00352544">
        <w:rPr>
          <w:color w:val="auto"/>
          <w:sz w:val="24"/>
          <w:szCs w:val="24"/>
        </w:rPr>
        <w:t>Power and Statistical Analyses</w:t>
      </w:r>
      <w:bookmarkEnd w:id="362"/>
    </w:p>
    <w:p w14:paraId="57C4816E" w14:textId="52C9015B" w:rsidR="00481107" w:rsidRPr="00352544" w:rsidRDefault="008C12F4" w:rsidP="00907D6C">
      <w:pPr>
        <w:pStyle w:val="FirstParagraph"/>
        <w:spacing w:line="480" w:lineRule="auto"/>
        <w:ind w:firstLine="720"/>
      </w:pPr>
      <w:r w:rsidRPr="00352544">
        <w:t xml:space="preserve">We planned to recruit 180 participants. Sample size was determined a-priori using G-power with the following parameters: greater than 90% power to determine a significant large-sized effect (Cohen’s f = 0.10) at an alpha level of .05, for a linear multiple regression. Support for UHC outcome was treated as a continuous variable. We examined the effects of experimental condition (active intervention, passive intervention, and </w:t>
      </w:r>
      <w:r w:rsidR="00CA69BE" w:rsidRPr="00352544">
        <w:t>control)</w:t>
      </w:r>
      <w:r w:rsidRPr="00352544">
        <w:t xml:space="preserve"> and time (pre vs. post) on our outcome variable by testing multi-level models with random and fixed intercepts. The linear mixed model we constructed had condition, time, and the condition x time interaction as our fixed effects. A random intercept for each of the subjects was included to account for within-subject correlation in scores. We examined the main effect and the 2-way interaction between our two predictors. All tests were conducted in R and were considered statistically significant when P &lt; .</w:t>
      </w:r>
      <w:commentRangeStart w:id="364"/>
      <w:r w:rsidRPr="00352544">
        <w:t>05</w:t>
      </w:r>
      <w:commentRangeEnd w:id="364"/>
      <w:r w:rsidR="00D97F16">
        <w:rPr>
          <w:rStyle w:val="CommentReference"/>
        </w:rPr>
        <w:commentReference w:id="364"/>
      </w:r>
      <w:r w:rsidRPr="00352544">
        <w:t>.</w:t>
      </w:r>
    </w:p>
    <w:p w14:paraId="28A6496E" w14:textId="25F486E0" w:rsidR="00481107" w:rsidRPr="00352544" w:rsidDel="00D97F16" w:rsidRDefault="008C12F4" w:rsidP="00907D6C">
      <w:pPr>
        <w:pStyle w:val="BodyText"/>
        <w:spacing w:line="480" w:lineRule="auto"/>
        <w:ind w:firstLine="720"/>
        <w:rPr>
          <w:del w:id="365" w:author="Sean Duan" w:date="2021-10-27T14:45:00Z"/>
        </w:rPr>
      </w:pPr>
      <w:del w:id="366" w:author="Sean Duan" w:date="2021-10-27T14:45:00Z">
        <w:r w:rsidRPr="00352544" w:rsidDel="00D97F16">
          <w:delText xml:space="preserve">Additionally, we fitted Bayesian linear multivariate multilevel models to our support for UHC outcome variable as a function of dummy-coded factors ‘condition’ (reference level ‘control’), and ‘time’ (reference level ‘pre’) as well as the ‘condition x time’ </w:delText>
        </w:r>
        <w:r w:rsidR="002D6A6C" w:rsidRPr="00352544" w:rsidDel="00D97F16">
          <w:delText>two-way</w:delText>
        </w:r>
        <w:r w:rsidRPr="00352544" w:rsidDel="00D97F16">
          <w:delText xml:space="preserve"> interaction using the Stan modeling language and the R package brms. Condition, time, and their interaction were our fixed effects, with a random intercept for subjects as our random effect. Our priors were a normal distribution with a mean of 0 and a standard deviation of 2.5 for the mean of our reference levels for our three fixed effects. We used the brms package’s default priors for standard deviations of our random effects (Student’s t-distribution with nu = 3, mu = 0 and sigma = 20), as well as for correlation coefficients in interaction models.</w:delText>
        </w:r>
      </w:del>
    </w:p>
    <w:p w14:paraId="0E5BCD17" w14:textId="77777777" w:rsidR="00481107" w:rsidRPr="00352544" w:rsidRDefault="008C12F4" w:rsidP="00945302">
      <w:pPr>
        <w:pStyle w:val="Heading2"/>
        <w:spacing w:line="480" w:lineRule="auto"/>
        <w:rPr>
          <w:color w:val="auto"/>
          <w:sz w:val="24"/>
          <w:szCs w:val="24"/>
        </w:rPr>
      </w:pPr>
      <w:bookmarkStart w:id="367" w:name="_Toc86753474"/>
      <w:bookmarkStart w:id="368" w:name="study-1-hypothesis"/>
      <w:bookmarkEnd w:id="363"/>
      <w:r w:rsidRPr="00352544">
        <w:rPr>
          <w:color w:val="auto"/>
          <w:sz w:val="24"/>
          <w:szCs w:val="24"/>
        </w:rPr>
        <w:t>Study 1 Hypothesis:</w:t>
      </w:r>
      <w:bookmarkEnd w:id="367"/>
    </w:p>
    <w:p w14:paraId="72D7B3CF" w14:textId="77777777" w:rsidR="00481107" w:rsidRPr="00352544" w:rsidRDefault="008C12F4" w:rsidP="00945302">
      <w:pPr>
        <w:pStyle w:val="FirstParagraph"/>
        <w:spacing w:line="480" w:lineRule="auto"/>
      </w:pPr>
      <w:r w:rsidRPr="00352544">
        <w:t>Hypothesis 1 – The experimental groups will differ in support for UHC.</w:t>
      </w:r>
    </w:p>
    <w:p w14:paraId="5819FED7" w14:textId="77777777" w:rsidR="00481107" w:rsidRPr="00352544" w:rsidRDefault="008C12F4" w:rsidP="00945302">
      <w:pPr>
        <w:pStyle w:val="BlockText"/>
        <w:spacing w:line="480" w:lineRule="auto"/>
      </w:pPr>
      <w:r w:rsidRPr="00352544">
        <w:t>H1a: Participants in the two intervention conditions will have greater increases in support for UHC compared to those in the control condition. We believe this to be the case due to HBPs directly addressing several common sources for opposition to UHC.</w:t>
      </w:r>
    </w:p>
    <w:p w14:paraId="785254A5" w14:textId="77777777" w:rsidR="00481107" w:rsidRPr="00352544" w:rsidRDefault="008C12F4" w:rsidP="00945302">
      <w:pPr>
        <w:pStyle w:val="BlockText"/>
        <w:spacing w:line="480" w:lineRule="auto"/>
      </w:pPr>
      <w:r w:rsidRPr="00352544">
        <w:lastRenderedPageBreak/>
        <w:t>H1b: Participants in the active intervention condition will have greater increases in support for UHC than participants in the passive intervention condition. We believe this to be the case as previous research indicates that complex, subject specific, numerical information is more easily learned through active engagement with the material.</w:t>
      </w:r>
    </w:p>
    <w:p w14:paraId="09863648" w14:textId="77777777" w:rsidR="00481107" w:rsidRPr="00352544" w:rsidRDefault="008C12F4" w:rsidP="00945302">
      <w:pPr>
        <w:pStyle w:val="Heading1"/>
        <w:spacing w:line="480" w:lineRule="auto"/>
        <w:rPr>
          <w:color w:val="auto"/>
          <w:sz w:val="24"/>
          <w:szCs w:val="24"/>
        </w:rPr>
      </w:pPr>
      <w:bookmarkStart w:id="369" w:name="_Toc86753475"/>
      <w:bookmarkStart w:id="370" w:name="results"/>
      <w:bookmarkEnd w:id="353"/>
      <w:bookmarkEnd w:id="368"/>
      <w:r w:rsidRPr="00352544">
        <w:rPr>
          <w:color w:val="auto"/>
          <w:sz w:val="24"/>
          <w:szCs w:val="24"/>
        </w:rPr>
        <w:t>Results</w:t>
      </w:r>
      <w:bookmarkEnd w:id="369"/>
    </w:p>
    <w:p w14:paraId="47DBFA25" w14:textId="03BC0043" w:rsidR="00481107" w:rsidRPr="00352544" w:rsidRDefault="008C12F4" w:rsidP="00907D6C">
      <w:pPr>
        <w:pStyle w:val="BodyText"/>
        <w:spacing w:line="480" w:lineRule="auto"/>
        <w:ind w:firstLine="720"/>
      </w:pPr>
      <w:r w:rsidRPr="00352544">
        <w:t xml:space="preserve">Descriptive statistics are summarized in the table </w:t>
      </w:r>
      <w:r w:rsidR="00102BB4">
        <w:t>below</w:t>
      </w:r>
      <w:r w:rsidRPr="00352544">
        <w:t xml:space="preserve">. Our hypothesis was tested using a linear mixed model fitted to our support for UHC outcome measure. Cronbach’s alpha for the items in this measure was 0.85. In opposition to H1a and H1b, we observed no statistically significant effect in our planned comparison of our active intervention condition </w:t>
      </w:r>
      <w:proofErr w:type="spellStart"/>
      <w:proofErr w:type="gramStart"/>
      <w:r w:rsidRPr="000A1784">
        <w:rPr>
          <w:i/>
          <w:iCs/>
        </w:rPr>
        <w:t>t</w:t>
      </w:r>
      <w:proofErr w:type="spellEnd"/>
      <w:r w:rsidRPr="00352544">
        <w:t>(</w:t>
      </w:r>
      <w:proofErr w:type="gramEnd"/>
      <w:r w:rsidRPr="00352544">
        <w:t>198.5) = 1.22 ,</w:t>
      </w:r>
      <w:r w:rsidRPr="000A1784">
        <w:rPr>
          <w:i/>
          <w:iCs/>
        </w:rPr>
        <w:t>p</w:t>
      </w:r>
      <w:r w:rsidRPr="00352544">
        <w:t xml:space="preserve"> = .224, or our passive intervention condition </w:t>
      </w:r>
      <w:proofErr w:type="spellStart"/>
      <w:r w:rsidRPr="000A1784">
        <w:rPr>
          <w:i/>
          <w:iCs/>
        </w:rPr>
        <w:t>t</w:t>
      </w:r>
      <w:proofErr w:type="spellEnd"/>
      <w:r w:rsidRPr="00352544">
        <w:t>(198.5) = 1.04 ,</w:t>
      </w:r>
      <w:r w:rsidRPr="000A1784">
        <w:rPr>
          <w:i/>
          <w:iCs/>
        </w:rPr>
        <w:t>p</w:t>
      </w:r>
      <w:r w:rsidRPr="00352544">
        <w:t xml:space="preserve"> = .299. Additionally, we observed no statistically significant effect in our planned comparison of time </w:t>
      </w:r>
      <w:proofErr w:type="gramStart"/>
      <w:r w:rsidRPr="000A1784">
        <w:rPr>
          <w:i/>
          <w:iCs/>
        </w:rPr>
        <w:t>t</w:t>
      </w:r>
      <w:r w:rsidRPr="00352544">
        <w:t>(</w:t>
      </w:r>
      <w:proofErr w:type="gramEnd"/>
      <w:r w:rsidRPr="00352544">
        <w:t>181) = 1.00 ,</w:t>
      </w:r>
      <w:r w:rsidRPr="000A1784">
        <w:rPr>
          <w:i/>
          <w:iCs/>
        </w:rPr>
        <w:t>p</w:t>
      </w:r>
      <w:r w:rsidRPr="00352544">
        <w:t xml:space="preserve"> = .317. Finally, we also saw no significant interaction between time and the active condition </w:t>
      </w:r>
      <w:proofErr w:type="spellStart"/>
      <w:proofErr w:type="gramStart"/>
      <w:r w:rsidRPr="000A1784">
        <w:rPr>
          <w:i/>
          <w:iCs/>
        </w:rPr>
        <w:t>t</w:t>
      </w:r>
      <w:proofErr w:type="spellEnd"/>
      <w:r w:rsidRPr="00352544">
        <w:t>(</w:t>
      </w:r>
      <w:proofErr w:type="gramEnd"/>
      <w:r w:rsidRPr="00352544">
        <w:t>181) = 1.14 ,</w:t>
      </w:r>
      <w:r w:rsidRPr="000A1784">
        <w:rPr>
          <w:i/>
          <w:iCs/>
        </w:rPr>
        <w:t>p</w:t>
      </w:r>
      <w:r w:rsidRPr="00352544">
        <w:t xml:space="preserve"> = .258, or the passive condition </w:t>
      </w:r>
      <w:proofErr w:type="spellStart"/>
      <w:r w:rsidRPr="000A1784">
        <w:rPr>
          <w:i/>
          <w:iCs/>
        </w:rPr>
        <w:t>t</w:t>
      </w:r>
      <w:proofErr w:type="spellEnd"/>
      <w:r w:rsidRPr="00352544">
        <w:t>(181) = 1.67 ,</w:t>
      </w:r>
      <w:r w:rsidRPr="000A1784">
        <w:rPr>
          <w:i/>
          <w:iCs/>
        </w:rPr>
        <w:t>p</w:t>
      </w:r>
      <w:r w:rsidRPr="00352544">
        <w:t xml:space="preserve"> = .</w:t>
      </w:r>
      <w:commentRangeStart w:id="371"/>
      <w:r w:rsidRPr="00352544">
        <w:t>0963</w:t>
      </w:r>
      <w:commentRangeEnd w:id="371"/>
      <w:r w:rsidR="00DB4525">
        <w:rPr>
          <w:rStyle w:val="CommentReference"/>
        </w:rPr>
        <w:commentReference w:id="371"/>
      </w:r>
      <w:r w:rsidRPr="00352544">
        <w:t>.</w:t>
      </w:r>
    </w:p>
    <w:p w14:paraId="5D1848F6" w14:textId="77777777" w:rsidR="00481107" w:rsidRPr="00352544" w:rsidRDefault="008C12F4" w:rsidP="00945302">
      <w:pPr>
        <w:pStyle w:val="CaptionedFigure"/>
        <w:spacing w:line="480" w:lineRule="auto"/>
      </w:pPr>
      <w:r w:rsidRPr="00352544">
        <w:rPr>
          <w:noProof/>
        </w:rPr>
        <w:lastRenderedPageBreak/>
        <w:drawing>
          <wp:inline distT="0" distB="0" distL="0" distR="0" wp14:anchorId="5F39BC6E" wp14:editId="44FEA4C3">
            <wp:extent cx="5334000" cy="2570666"/>
            <wp:effectExtent l="0" t="0" r="0" b="0"/>
            <wp:docPr id="2" name="Picture" descr="Frequentist Model of Intervention on UHC Support"/>
            <wp:cNvGraphicFramePr/>
            <a:graphic xmlns:a="http://schemas.openxmlformats.org/drawingml/2006/main">
              <a:graphicData uri="http://schemas.openxmlformats.org/drawingml/2006/picture">
                <pic:pic xmlns:pic="http://schemas.openxmlformats.org/drawingml/2006/picture">
                  <pic:nvPicPr>
                    <pic:cNvPr id="0" name="Picture" descr="study_1_table.png"/>
                    <pic:cNvPicPr>
                      <a:picLocks noChangeAspect="1" noChangeArrowheads="1"/>
                    </pic:cNvPicPr>
                  </pic:nvPicPr>
                  <pic:blipFill>
                    <a:blip r:embed="rId13"/>
                    <a:stretch>
                      <a:fillRect/>
                    </a:stretch>
                  </pic:blipFill>
                  <pic:spPr bwMode="auto">
                    <a:xfrm>
                      <a:off x="0" y="0"/>
                      <a:ext cx="5334000" cy="2570666"/>
                    </a:xfrm>
                    <a:prstGeom prst="rect">
                      <a:avLst/>
                    </a:prstGeom>
                    <a:noFill/>
                    <a:ln w="9525">
                      <a:noFill/>
                      <a:headEnd/>
                      <a:tailEnd/>
                    </a:ln>
                  </pic:spPr>
                </pic:pic>
              </a:graphicData>
            </a:graphic>
          </wp:inline>
        </w:drawing>
      </w:r>
    </w:p>
    <w:p w14:paraId="07B3F850" w14:textId="32DD205E" w:rsidR="00481107" w:rsidDel="00DB4525" w:rsidRDefault="008C12F4" w:rsidP="00DB4525">
      <w:pPr>
        <w:pStyle w:val="ImageCaption"/>
        <w:rPr>
          <w:del w:id="372" w:author="Sean Duan" w:date="2021-10-27T14:46:00Z"/>
        </w:rPr>
      </w:pPr>
      <w:r w:rsidRPr="00352544">
        <w:t>Frequentist Model of Intervention on UHC Support</w:t>
      </w:r>
    </w:p>
    <w:p w14:paraId="682F8D96" w14:textId="77777777" w:rsidR="00DB4525" w:rsidRPr="00352544" w:rsidRDefault="00DB4525" w:rsidP="00945302">
      <w:pPr>
        <w:pStyle w:val="ImageCaption"/>
        <w:spacing w:line="480" w:lineRule="auto"/>
        <w:rPr>
          <w:ins w:id="373" w:author="Sean Duan" w:date="2021-10-27T14:47:00Z"/>
        </w:rPr>
      </w:pPr>
    </w:p>
    <w:p w14:paraId="1E49BA9B" w14:textId="05A6D65E" w:rsidR="00481107" w:rsidRPr="00352544" w:rsidDel="00DB4525" w:rsidRDefault="008C12F4">
      <w:pPr>
        <w:pStyle w:val="ImageCaption"/>
        <w:spacing w:line="480" w:lineRule="auto"/>
        <w:rPr>
          <w:del w:id="374" w:author="Sean Duan" w:date="2021-10-27T14:46:00Z"/>
        </w:rPr>
        <w:pPrChange w:id="375" w:author="Sean Duan" w:date="2021-10-27T14:46:00Z">
          <w:pPr>
            <w:pStyle w:val="BodyText"/>
            <w:spacing w:line="480" w:lineRule="auto"/>
            <w:ind w:firstLine="720"/>
          </w:pPr>
        </w:pPrChange>
      </w:pPr>
      <w:del w:id="376" w:author="Sean Duan" w:date="2021-10-27T14:46:00Z">
        <w:r w:rsidRPr="00352544" w:rsidDel="00DB4525">
          <w:delText>For our Bayesian estimation, we had four sampling chains, each with 2000 iterations and 1000 warmup repetitions. This yielded 4000 estimated samples at convergence. Participants in our uninformative control condition had no significant change in support for UHC post intervention (℮ = 4.78, CI =4.49, 5.07) than pre intervention (℮ = 4.84, CI =4.55, 5.13). Participants in our ‘active’ experimental condition had no difference in support for UHC post intervention (℮ = 5.03, CI =4.74, 5.32) than pre intervention (℮ =5.19, CI =4.90, 5.48). Participants in our ‘passive’ experimental condition had no difference in support for UHC post intervention (℮ =4.99, CI =4.70, 1.34) versus pre intervention (℮ = 5.21 , CI =4.92, 5.50). In support of H1a, participants in both intervention conditions had greater support for UHC compared to the control. However, in opposition to H1b, participants in our active intervention condition did not have a greater increase in support for UHC compared to our passive condition.</w:delText>
        </w:r>
      </w:del>
    </w:p>
    <w:p w14:paraId="0D887FDD" w14:textId="77777777" w:rsidR="00481107" w:rsidRPr="00352544" w:rsidRDefault="008C12F4">
      <w:pPr>
        <w:pStyle w:val="ImageCaption"/>
        <w:pPrChange w:id="377" w:author="Sean Duan" w:date="2021-10-27T14:46:00Z">
          <w:pPr>
            <w:pStyle w:val="CaptionedFigure"/>
            <w:spacing w:line="480" w:lineRule="auto"/>
          </w:pPr>
        </w:pPrChange>
      </w:pPr>
      <w:r w:rsidRPr="00352544">
        <w:rPr>
          <w:noProof/>
        </w:rPr>
        <w:drawing>
          <wp:inline distT="0" distB="0" distL="0" distR="0" wp14:anchorId="7803A062" wp14:editId="3E2CBDBF">
            <wp:extent cx="4620126" cy="3696101"/>
            <wp:effectExtent l="0" t="0" r="0" b="0"/>
            <wp:docPr id="3" name="Picture" descr="Boxplot showing effect of interventions on support for UHC"/>
            <wp:cNvGraphicFramePr/>
            <a:graphic xmlns:a="http://schemas.openxmlformats.org/drawingml/2006/main">
              <a:graphicData uri="http://schemas.openxmlformats.org/drawingml/2006/picture">
                <pic:pic xmlns:pic="http://schemas.openxmlformats.org/drawingml/2006/picture">
                  <pic:nvPicPr>
                    <pic:cNvPr id="0" name="Picture" descr="primary_word_files/figure-docx/study1_plot1-1.png"/>
                    <pic:cNvPicPr>
                      <a:picLocks noChangeAspect="1" noChangeArrowheads="1"/>
                    </pic:cNvPicPr>
                  </pic:nvPicPr>
                  <pic:blipFill>
                    <a:blip r:embed="rId14"/>
                    <a:stretch>
                      <a:fillRect/>
                    </a:stretch>
                  </pic:blipFill>
                  <pic:spPr bwMode="auto">
                    <a:xfrm>
                      <a:off x="0" y="0"/>
                      <a:ext cx="4620126" cy="3696101"/>
                    </a:xfrm>
                    <a:prstGeom prst="rect">
                      <a:avLst/>
                    </a:prstGeom>
                    <a:noFill/>
                    <a:ln w="9525">
                      <a:noFill/>
                      <a:headEnd/>
                      <a:tailEnd/>
                    </a:ln>
                  </pic:spPr>
                </pic:pic>
              </a:graphicData>
            </a:graphic>
          </wp:inline>
        </w:drawing>
      </w:r>
    </w:p>
    <w:p w14:paraId="489DF390" w14:textId="77777777" w:rsidR="00481107" w:rsidRPr="00352544" w:rsidRDefault="008C12F4" w:rsidP="00945302">
      <w:pPr>
        <w:pStyle w:val="ImageCaption"/>
        <w:spacing w:line="480" w:lineRule="auto"/>
      </w:pPr>
      <w:r w:rsidRPr="00352544">
        <w:t>Boxplot showing effect of interventions on support for UHC</w:t>
      </w:r>
    </w:p>
    <w:p w14:paraId="6E95B094" w14:textId="11FFED0C" w:rsidR="00481107" w:rsidRPr="00352544" w:rsidDel="00D521CB" w:rsidRDefault="008C12F4" w:rsidP="00945302">
      <w:pPr>
        <w:pStyle w:val="Heading2"/>
        <w:spacing w:line="480" w:lineRule="auto"/>
        <w:rPr>
          <w:del w:id="378" w:author="Sean Duan" w:date="2021-10-27T14:47:00Z"/>
          <w:color w:val="auto"/>
          <w:sz w:val="24"/>
          <w:szCs w:val="24"/>
        </w:rPr>
      </w:pPr>
      <w:bookmarkStart w:id="379" w:name="qualitative-results"/>
      <w:commentRangeStart w:id="380"/>
      <w:del w:id="381" w:author="Sean Duan" w:date="2021-10-27T14:47:00Z">
        <w:r w:rsidRPr="00352544" w:rsidDel="00D521CB">
          <w:rPr>
            <w:color w:val="auto"/>
            <w:sz w:val="24"/>
            <w:szCs w:val="24"/>
          </w:rPr>
          <w:lastRenderedPageBreak/>
          <w:delText>Qualitative results</w:delText>
        </w:r>
      </w:del>
    </w:p>
    <w:p w14:paraId="5A0E659C" w14:textId="235A515D" w:rsidR="00CF5381" w:rsidDel="00F35755" w:rsidRDefault="008C12F4" w:rsidP="00241030">
      <w:pPr>
        <w:pStyle w:val="FirstParagraph"/>
        <w:spacing w:line="480" w:lineRule="auto"/>
        <w:ind w:firstLine="480"/>
        <w:rPr>
          <w:del w:id="382" w:author="Sean Duan" w:date="2021-10-27T14:55:00Z"/>
        </w:rPr>
      </w:pPr>
      <w:del w:id="383" w:author="Sean Duan" w:date="2021-10-27T14:55:00Z">
        <w:r w:rsidRPr="00352544" w:rsidDel="00F35755">
          <w:delText>Analyzing our free-response question, we found several positive and negative trends in our findings. Some participants felt that the pencil and paper exercise was unnecessarily complex, and that the process of completing it was not self-explanitory. Several occasions occurred wherein the participant asked the administrator how to complete the exercise, after having read through the instructions. In total, 10% of participants expressed some form of confusion in their free response segment, e.g</w:delText>
        </w:r>
        <w:r w:rsidR="007D4FD6" w:rsidDel="00F35755">
          <w:delText>.</w:delText>
        </w:r>
        <w:r w:rsidRPr="00352544" w:rsidDel="00F35755">
          <w:delText xml:space="preserve">  </w:delText>
        </w:r>
      </w:del>
    </w:p>
    <w:p w14:paraId="7FA412BA" w14:textId="48A0D582" w:rsidR="00481107" w:rsidRPr="00352544" w:rsidDel="00F35755" w:rsidRDefault="008C12F4" w:rsidP="00241030">
      <w:pPr>
        <w:pStyle w:val="FirstParagraph"/>
        <w:spacing w:line="480" w:lineRule="auto"/>
        <w:ind w:firstLine="480"/>
        <w:rPr>
          <w:del w:id="384" w:author="Sean Duan" w:date="2021-10-27T14:55:00Z"/>
        </w:rPr>
      </w:pPr>
      <w:del w:id="385" w:author="Sean Duan" w:date="2021-10-27T14:55:00Z">
        <w:r w:rsidRPr="00352544" w:rsidDel="00F35755">
          <w:delText xml:space="preserve"> “It was a little confusing if you aren’t very familiar with insurance and health care.”</w:delText>
        </w:r>
      </w:del>
    </w:p>
    <w:p w14:paraId="546F583D" w14:textId="680EEC9A" w:rsidR="00481107" w:rsidRPr="00352544" w:rsidDel="00F35755" w:rsidRDefault="008C12F4" w:rsidP="00945302">
      <w:pPr>
        <w:pStyle w:val="BlockText"/>
        <w:spacing w:line="480" w:lineRule="auto"/>
        <w:rPr>
          <w:del w:id="386" w:author="Sean Duan" w:date="2021-10-27T14:55:00Z"/>
        </w:rPr>
      </w:pPr>
      <w:del w:id="387" w:author="Sean Duan" w:date="2021-10-27T14:55:00Z">
        <w:r w:rsidRPr="00352544" w:rsidDel="00F35755">
          <w:delText>“The way that plan was laid out with the pegs was slightly confusing and I think that it might provide more accurate answers if it were formatted more clearly. Otherwise, I thought that the different levels of care were described well and gave a good picture of what would be provided.”</w:delText>
        </w:r>
      </w:del>
    </w:p>
    <w:p w14:paraId="4E9900F0" w14:textId="3414226A" w:rsidR="00481107" w:rsidRPr="00352544" w:rsidDel="00F35755" w:rsidRDefault="008C12F4" w:rsidP="00945302">
      <w:pPr>
        <w:pStyle w:val="FirstParagraph"/>
        <w:spacing w:line="480" w:lineRule="auto"/>
        <w:rPr>
          <w:del w:id="388" w:author="Sean Duan" w:date="2021-10-27T14:55:00Z"/>
        </w:rPr>
      </w:pPr>
      <w:del w:id="389" w:author="Sean Duan" w:date="2021-10-27T14:55:00Z">
        <w:r w:rsidRPr="00352544" w:rsidDel="00F35755">
          <w:delText>However, a larger proportion of our participants also found the exercise particularly engaging, interesting, fun, and helpful. In total, 32% of participants expressed some form of positive engagement with the intervention conditions in their free response segment, e.g.</w:delText>
        </w:r>
      </w:del>
    </w:p>
    <w:p w14:paraId="5EC5DCCA" w14:textId="029E514C" w:rsidR="00481107" w:rsidRPr="00352544" w:rsidDel="00F35755" w:rsidRDefault="008C12F4" w:rsidP="00945302">
      <w:pPr>
        <w:pStyle w:val="BlockText"/>
        <w:spacing w:line="480" w:lineRule="auto"/>
        <w:rPr>
          <w:del w:id="390" w:author="Sean Duan" w:date="2021-10-27T14:55:00Z"/>
        </w:rPr>
      </w:pPr>
      <w:del w:id="391" w:author="Sean Duan" w:date="2021-10-27T14:55:00Z">
        <w:r w:rsidRPr="00352544" w:rsidDel="00F35755">
          <w:delText>“I think that is was a good exercise to see what kind of benefits you would want and think about what benefits other people should have also”</w:delText>
        </w:r>
      </w:del>
    </w:p>
    <w:p w14:paraId="67B416E9" w14:textId="0E81B522" w:rsidR="00481107" w:rsidRPr="00352544" w:rsidDel="00F35755" w:rsidRDefault="008C12F4" w:rsidP="00945302">
      <w:pPr>
        <w:pStyle w:val="BlockText"/>
        <w:spacing w:line="480" w:lineRule="auto"/>
        <w:rPr>
          <w:del w:id="392" w:author="Sean Duan" w:date="2021-10-27T14:55:00Z"/>
        </w:rPr>
      </w:pPr>
      <w:del w:id="393" w:author="Sean Duan" w:date="2021-10-27T14:55:00Z">
        <w:r w:rsidRPr="00352544" w:rsidDel="00F35755">
          <w:delText>“It was fun trying to make those decisions. I ended up not bubbling any of the ‘long term</w:delText>
        </w:r>
        <w:r w:rsidR="00241030" w:rsidRPr="00352544" w:rsidDel="00F35755">
          <w:delText>’</w:delText>
        </w:r>
        <w:r w:rsidR="00241030" w:rsidDel="00F35755">
          <w:delText xml:space="preserve"> “</w:delText>
        </w:r>
        <w:r w:rsidR="00241030" w:rsidRPr="00352544" w:rsidDel="00F35755">
          <w:delText>retired</w:delText>
        </w:r>
        <w:r w:rsidRPr="00352544" w:rsidDel="00F35755">
          <w:delText xml:space="preserve"> person</w:delText>
        </w:r>
        <w:r w:rsidR="00241030" w:rsidDel="00F35755">
          <w:delText>”</w:delText>
        </w:r>
        <w:r w:rsidRPr="00352544" w:rsidDel="00F35755">
          <w:delText xml:space="preserve"> options because I just don’t care enough for those benefits. Maybe it’s because I’m not in that situation yet.”</w:delText>
        </w:r>
      </w:del>
    </w:p>
    <w:p w14:paraId="02DFC735" w14:textId="79B6E591" w:rsidR="00481107" w:rsidRPr="00352544" w:rsidDel="00F35755" w:rsidRDefault="008C12F4" w:rsidP="00945302">
      <w:pPr>
        <w:pStyle w:val="FirstParagraph"/>
        <w:spacing w:line="480" w:lineRule="auto"/>
        <w:rPr>
          <w:del w:id="394" w:author="Sean Duan" w:date="2021-10-27T14:55:00Z"/>
        </w:rPr>
      </w:pPr>
      <w:del w:id="395" w:author="Sean Duan" w:date="2021-10-27T14:55:00Z">
        <w:r w:rsidRPr="00352544" w:rsidDel="00F35755">
          <w:delText>We did not predict a priori that our intervention conditions would increase confusion. Nonetheless, an even larger contingent of our participants expressed positive feelings regarding the exercise. Given that the purpose of the interventions were to increase engagement with the often-times boring information necessary to explain UHC, our qualitative data indicates a positive outcome.</w:delText>
        </w:r>
      </w:del>
    </w:p>
    <w:p w14:paraId="5DE9F892" w14:textId="77777777" w:rsidR="00481107" w:rsidRPr="00352544" w:rsidRDefault="008C12F4" w:rsidP="00945302">
      <w:pPr>
        <w:pStyle w:val="Heading1"/>
        <w:spacing w:line="480" w:lineRule="auto"/>
        <w:rPr>
          <w:color w:val="auto"/>
          <w:sz w:val="24"/>
          <w:szCs w:val="24"/>
        </w:rPr>
      </w:pPr>
      <w:bookmarkStart w:id="396" w:name="_Toc86753476"/>
      <w:bookmarkStart w:id="397" w:name="discussion"/>
      <w:bookmarkEnd w:id="370"/>
      <w:bookmarkEnd w:id="379"/>
      <w:r w:rsidRPr="00352544">
        <w:rPr>
          <w:color w:val="auto"/>
          <w:sz w:val="24"/>
          <w:szCs w:val="24"/>
        </w:rPr>
        <w:t>Discussion</w:t>
      </w:r>
      <w:commentRangeEnd w:id="380"/>
      <w:r w:rsidR="00F35755">
        <w:rPr>
          <w:rStyle w:val="CommentReference"/>
          <w:rFonts w:asciiTheme="minorHAnsi" w:eastAsiaTheme="minorHAnsi" w:hAnsiTheme="minorHAnsi" w:cstheme="minorBidi"/>
          <w:b w:val="0"/>
          <w:bCs w:val="0"/>
          <w:color w:val="auto"/>
        </w:rPr>
        <w:commentReference w:id="380"/>
      </w:r>
      <w:bookmarkEnd w:id="396"/>
    </w:p>
    <w:p w14:paraId="73F1DB58" w14:textId="17E8FE1E" w:rsidR="00481107" w:rsidRPr="00352544" w:rsidRDefault="008C12F4" w:rsidP="00241030">
      <w:pPr>
        <w:pStyle w:val="FirstParagraph"/>
        <w:spacing w:line="480" w:lineRule="auto"/>
        <w:ind w:firstLine="720"/>
      </w:pPr>
      <w:r w:rsidRPr="00352544">
        <w:t>The purpose of Study 1 was to determine if an HBP based intervention would lead to increased support for UHC (H1a). Our secondary aim was to determine if our active intervention condition would have a greater increase in support for UHC than participants in our passive intervention condition (H1b). The results of our linear-mixed model did not support either of our two hypotheses, as the HBP based intervention did not lead to increased support for UHC, and our active and passive intervention conditions had indistinguishable impact</w:t>
      </w:r>
      <w:ins w:id="398" w:author="Sean Duan" w:date="2021-10-28T13:16:00Z">
        <w:r w:rsidR="00981118">
          <w:t xml:space="preserve"> from each other</w:t>
        </w:r>
      </w:ins>
      <w:r w:rsidRPr="00352544">
        <w:t xml:space="preserve">. </w:t>
      </w:r>
      <w:del w:id="399" w:author="Sean Duan" w:date="2021-10-27T14:48:00Z">
        <w:r w:rsidRPr="00352544" w:rsidDel="00D521CB">
          <w:delText>Our Bayesian estimation provided support of our first hypothesis (H1a), indicating that participants in both our intervention conditions had greater support for UHC as compared to our control. However, our Bayesian estimation did not support our second hypothesis (H1b); Participants in our active intervention condition did not have a greater increase in support for UHC compared to our passive condition.</w:delText>
        </w:r>
      </w:del>
    </w:p>
    <w:p w14:paraId="2078BBCD" w14:textId="47C41EFF" w:rsidR="00481107" w:rsidRPr="00352544" w:rsidRDefault="008C12F4" w:rsidP="00D20530">
      <w:pPr>
        <w:pStyle w:val="BodyText"/>
        <w:spacing w:line="480" w:lineRule="auto"/>
        <w:ind w:firstLine="720"/>
      </w:pPr>
      <w:r w:rsidRPr="00352544">
        <w:t xml:space="preserve">One plausible explanation regarding </w:t>
      </w:r>
      <w:del w:id="400" w:author="Sean Duan" w:date="2021-10-27T14:50:00Z">
        <w:r w:rsidRPr="00352544" w:rsidDel="00D521CB">
          <w:delText>our conflicting results is the</w:delText>
        </w:r>
      </w:del>
      <w:ins w:id="401" w:author="Sean Duan" w:date="2021-10-27T14:50:00Z">
        <w:r w:rsidR="00D521CB">
          <w:t xml:space="preserve">the lack of evidence for </w:t>
        </w:r>
      </w:ins>
      <w:ins w:id="402" w:author="Sean Duan" w:date="2021-10-27T14:55:00Z">
        <w:r w:rsidR="00F35755">
          <w:t>our hypothesis was</w:t>
        </w:r>
      </w:ins>
      <w:r w:rsidRPr="00352544">
        <w:t xml:space="preserve"> confusion regarding the experimental procedure and materials for participants in our active intervention condition. </w:t>
      </w:r>
      <w:del w:id="403" w:author="Sean Duan" w:date="2021-10-27T14:56:00Z">
        <w:r w:rsidRPr="00352544" w:rsidDel="00F35755">
          <w:delText>Primarily, o</w:delText>
        </w:r>
      </w:del>
      <w:ins w:id="404" w:author="Sean Duan" w:date="2021-10-27T14:56:00Z">
        <w:r w:rsidR="00F35755">
          <w:t>O</w:t>
        </w:r>
      </w:ins>
      <w:r w:rsidRPr="00352544">
        <w:t xml:space="preserve">ur </w:t>
      </w:r>
      <w:del w:id="405" w:author="Sean Duan" w:date="2021-10-27T14:55:00Z">
        <w:r w:rsidRPr="00352544" w:rsidDel="00F35755">
          <w:delText xml:space="preserve">qualitative </w:delText>
        </w:r>
      </w:del>
      <w:r w:rsidRPr="00352544">
        <w:t xml:space="preserve">free-response section indicated that </w:t>
      </w:r>
      <w:del w:id="406" w:author="Sean Duan" w:date="2021-10-28T13:18:00Z">
        <w:r w:rsidRPr="00352544" w:rsidDel="0078173C">
          <w:delText>a significant portion of</w:delText>
        </w:r>
      </w:del>
      <w:ins w:id="407" w:author="Sean Duan" w:date="2021-10-28T13:18:00Z">
        <w:r w:rsidR="0078173C">
          <w:t>approximately 10% of the</w:t>
        </w:r>
      </w:ins>
      <w:r w:rsidRPr="00352544">
        <w:t xml:space="preserve"> participants in our active intervention condition did not fully understand the instructions necessary.</w:t>
      </w:r>
      <w:ins w:id="408" w:author="Sean Duan" w:date="2021-10-27T15:25:00Z">
        <w:r w:rsidR="00AE008C">
          <w:t xml:space="preserve"> </w:t>
        </w:r>
      </w:ins>
      <w:del w:id="409" w:author="Sean Duan" w:date="2021-10-28T13:18:00Z">
        <w:r w:rsidRPr="00352544" w:rsidDel="0078173C">
          <w:delText xml:space="preserve"> </w:delText>
        </w:r>
      </w:del>
      <w:del w:id="410" w:author="Sean Duan" w:date="2021-10-28T13:19:00Z">
        <w:r w:rsidRPr="00352544" w:rsidDel="007B3DFD">
          <w:delText>Considering the complexity and numerical engagement necessary to participate,</w:delText>
        </w:r>
      </w:del>
      <w:ins w:id="411" w:author="Sean Duan" w:date="2021-10-28T13:19:00Z">
        <w:r w:rsidR="007B3DFD">
          <w:t>Plausibly,</w:t>
        </w:r>
      </w:ins>
      <w:r w:rsidRPr="00352544">
        <w:t xml:space="preserve"> a lack of understanding could blunt the impact of the intervention. Furthermore, if participants in our active intervention exhibited confusion, while participants in our passive intervention did not</w:t>
      </w:r>
      <w:del w:id="412" w:author="Sean Duan" w:date="2021-10-28T13:19:00Z">
        <w:r w:rsidRPr="00352544" w:rsidDel="007B3DFD">
          <w:delText>, as they had much simpler instructions,</w:delText>
        </w:r>
      </w:del>
      <w:r w:rsidRPr="00352544">
        <w:t xml:space="preserve"> that would be a confounding variable when attempting to determine if active instruction is superior for communicating on UHC as compared to passive instruction.</w:t>
      </w:r>
    </w:p>
    <w:p w14:paraId="52C972A0" w14:textId="6686C193" w:rsidR="00481107" w:rsidRDefault="008C12F4" w:rsidP="00D20530">
      <w:pPr>
        <w:pStyle w:val="BodyText"/>
        <w:spacing w:line="480" w:lineRule="auto"/>
        <w:ind w:firstLine="720"/>
      </w:pPr>
      <w:del w:id="413" w:author="Sean Duan" w:date="2021-10-27T14:56:00Z">
        <w:r w:rsidRPr="00352544" w:rsidDel="00255FCD">
          <w:delText>A s</w:delText>
        </w:r>
      </w:del>
      <w:ins w:id="414" w:author="Sean Duan" w:date="2021-10-28T13:23:00Z">
        <w:r w:rsidR="007B3DFD">
          <w:t>For Study 2, we prioritized improving our experimental materials.</w:t>
        </w:r>
      </w:ins>
      <w:del w:id="415" w:author="Sean Duan" w:date="2021-10-28T13:23:00Z">
        <w:r w:rsidRPr="00352544" w:rsidDel="007B3DFD">
          <w:delText xml:space="preserve">ignificant portion of our participants had expressed difficulties with </w:delText>
        </w:r>
      </w:del>
      <w:del w:id="416" w:author="Sean Duan" w:date="2021-10-27T14:57:00Z">
        <w:r w:rsidRPr="00352544" w:rsidDel="00255FCD">
          <w:delText>the experimental protocol and materials</w:delText>
        </w:r>
      </w:del>
      <w:del w:id="417" w:author="Sean Duan" w:date="2021-10-27T14:56:00Z">
        <w:r w:rsidRPr="00352544" w:rsidDel="00255FCD">
          <w:delText>.</w:delText>
        </w:r>
      </w:del>
      <w:del w:id="418" w:author="Sean Duan" w:date="2021-10-28T13:23:00Z">
        <w:r w:rsidRPr="00352544" w:rsidDel="007B3DFD">
          <w:delText xml:space="preserve"> </w:delText>
        </w:r>
      </w:del>
      <w:del w:id="419" w:author="Sean Duan" w:date="2021-10-27T14:56:00Z">
        <w:r w:rsidRPr="00352544" w:rsidDel="00255FCD">
          <w:delText xml:space="preserve">This adds avoidable stochasticity to our data and hinders reproducibility. Therefore, </w:delText>
        </w:r>
      </w:del>
      <w:del w:id="420" w:author="Sean Duan" w:date="2021-10-28T13:23:00Z">
        <w:r w:rsidRPr="00352544" w:rsidDel="007B3DFD">
          <w:delText>the single largest priority in moving from Study 1 to Study 2 was improving the experimental design and materials. Executing a pseudo-replication of the study, with a protocol that is designed to reduce confusion would significantly reduce potential confounding variables.</w:delText>
        </w:r>
      </w:del>
      <w:r w:rsidRPr="00352544">
        <w:t xml:space="preserve"> </w:t>
      </w:r>
      <w:del w:id="421" w:author="Sean Duan" w:date="2021-10-28T13:23:00Z">
        <w:r w:rsidRPr="00352544" w:rsidDel="007B3DFD">
          <w:delText>A</w:delText>
        </w:r>
      </w:del>
      <w:del w:id="422" w:author="Sean Duan" w:date="2021-10-28T13:25:00Z">
        <w:r w:rsidRPr="00352544" w:rsidDel="007B3DFD">
          <w:delText xml:space="preserve">dditionally, our control condition in Study 1 was an uninformative control, which is not necessarily a realistic comparison point regarding commonly available information on UHC. </w:delText>
        </w:r>
      </w:del>
      <w:ins w:id="423" w:author="Sean Duan" w:date="2021-10-28T13:27:00Z">
        <w:r w:rsidR="007B3DFD">
          <w:t xml:space="preserve">We also </w:t>
        </w:r>
      </w:ins>
      <w:ins w:id="424" w:author="Sean Duan" w:date="2021-10-28T13:26:00Z">
        <w:r w:rsidR="007B3DFD">
          <w:t xml:space="preserve">planned to use </w:t>
        </w:r>
      </w:ins>
      <w:del w:id="425" w:author="Sean Duan" w:date="2021-10-28T13:25:00Z">
        <w:r w:rsidRPr="00352544" w:rsidDel="007B3DFD">
          <w:delText xml:space="preserve">Thus, </w:delText>
        </w:r>
      </w:del>
      <w:del w:id="426" w:author="Sean Duan" w:date="2021-10-28T13:26:00Z">
        <w:r w:rsidRPr="00352544" w:rsidDel="007B3DFD">
          <w:delText>the second priority was to alter our control condition to reflect the messaging more accurately on UHC that is already available to improve external validity.</w:delText>
        </w:r>
      </w:del>
      <w:ins w:id="427" w:author="Sean Duan" w:date="2021-10-28T13:26:00Z">
        <w:r w:rsidR="007B3DFD">
          <w:t xml:space="preserve">contemporary infographics from the WHO </w:t>
        </w:r>
      </w:ins>
      <w:ins w:id="428" w:author="Sean Duan" w:date="2021-10-28T13:35:00Z">
        <w:r w:rsidR="000D0AD0">
          <w:t xml:space="preserve">as a ‘passive’ intervention </w:t>
        </w:r>
      </w:ins>
      <w:ins w:id="429" w:author="Sean Duan" w:date="2021-10-28T13:26:00Z">
        <w:r w:rsidR="007B3DFD">
          <w:t xml:space="preserve">instead of a uninformative control. </w:t>
        </w:r>
      </w:ins>
      <w:ins w:id="430" w:author="Sean Duan" w:date="2021-10-28T13:28:00Z">
        <w:r w:rsidR="00C01A12">
          <w:t>Using</w:t>
        </w:r>
      </w:ins>
      <w:ins w:id="431" w:author="Sean Duan" w:date="2021-10-28T13:26:00Z">
        <w:r w:rsidR="007B3DFD">
          <w:t xml:space="preserve"> </w:t>
        </w:r>
      </w:ins>
      <w:ins w:id="432" w:author="Sean Duan" w:date="2021-10-28T13:29:00Z">
        <w:r w:rsidR="00C01A12">
          <w:t>contemporary</w:t>
        </w:r>
      </w:ins>
      <w:ins w:id="433" w:author="Sean Duan" w:date="2021-10-28T13:27:00Z">
        <w:r w:rsidR="007B3DFD">
          <w:t xml:space="preserve"> messaging </w:t>
        </w:r>
      </w:ins>
      <w:ins w:id="434" w:author="Sean Duan" w:date="2021-10-28T13:28:00Z">
        <w:r w:rsidR="007B3DFD">
          <w:t xml:space="preserve">improves external validity </w:t>
        </w:r>
        <w:r w:rsidR="00C01A12">
          <w:t>by</w:t>
        </w:r>
        <w:r w:rsidR="007B3DFD">
          <w:t xml:space="preserve"> allow</w:t>
        </w:r>
        <w:r w:rsidR="00C01A12">
          <w:t>ing</w:t>
        </w:r>
        <w:r w:rsidR="007B3DFD">
          <w:t xml:space="preserve"> us to </w:t>
        </w:r>
        <w:r w:rsidR="00C01A12">
          <w:t>compare against an already assumedly effective intervention.</w:t>
        </w:r>
      </w:ins>
    </w:p>
    <w:p w14:paraId="426E03E8" w14:textId="57DB4E40" w:rsidR="001E3A02" w:rsidRPr="001E3A02" w:rsidRDefault="001E3A02" w:rsidP="001E3A02">
      <w:pPr>
        <w:pStyle w:val="Heading1"/>
        <w:spacing w:line="480" w:lineRule="auto"/>
        <w:rPr>
          <w:b w:val="0"/>
          <w:bCs w:val="0"/>
          <w:color w:val="auto"/>
        </w:rPr>
      </w:pPr>
      <w:bookmarkStart w:id="435" w:name="_Toc86753477"/>
      <w:r w:rsidRPr="001E3A02">
        <w:rPr>
          <w:b w:val="0"/>
          <w:bCs w:val="0"/>
          <w:color w:val="auto"/>
          <w:sz w:val="28"/>
          <w:szCs w:val="28"/>
        </w:rPr>
        <w:lastRenderedPageBreak/>
        <w:t>Study 2</w:t>
      </w:r>
      <w:bookmarkEnd w:id="435"/>
    </w:p>
    <w:p w14:paraId="6F5323FD" w14:textId="1D26BFC4" w:rsidR="001E3A02" w:rsidRPr="00352544" w:rsidDel="00BB00EC" w:rsidRDefault="001E3A02" w:rsidP="001E3A02">
      <w:pPr>
        <w:pStyle w:val="BodyText"/>
        <w:spacing w:line="480" w:lineRule="auto"/>
        <w:rPr>
          <w:del w:id="436" w:author="Sean Duan" w:date="2021-10-27T14:57:00Z"/>
        </w:rPr>
      </w:pPr>
    </w:p>
    <w:p w14:paraId="153F4516" w14:textId="7FDD5C5E" w:rsidR="00481107" w:rsidRPr="00352544" w:rsidRDefault="008C12F4" w:rsidP="00945302">
      <w:pPr>
        <w:pStyle w:val="Heading1"/>
        <w:spacing w:line="480" w:lineRule="auto"/>
        <w:rPr>
          <w:color w:val="auto"/>
          <w:sz w:val="24"/>
          <w:szCs w:val="24"/>
        </w:rPr>
      </w:pPr>
      <w:bookmarkStart w:id="437" w:name="_Toc86753478"/>
      <w:bookmarkEnd w:id="397"/>
      <w:r w:rsidRPr="00352544">
        <w:rPr>
          <w:color w:val="auto"/>
          <w:sz w:val="24"/>
          <w:szCs w:val="24"/>
        </w:rPr>
        <w:t>Method</w:t>
      </w:r>
      <w:bookmarkEnd w:id="437"/>
      <w:r w:rsidR="001E3A02">
        <w:rPr>
          <w:color w:val="auto"/>
          <w:sz w:val="24"/>
          <w:szCs w:val="24"/>
        </w:rPr>
        <w:t xml:space="preserve"> </w:t>
      </w:r>
    </w:p>
    <w:p w14:paraId="374A121E" w14:textId="77777777" w:rsidR="00481107" w:rsidRPr="00352544" w:rsidRDefault="008C12F4" w:rsidP="00945302">
      <w:pPr>
        <w:pStyle w:val="Heading2"/>
        <w:spacing w:line="480" w:lineRule="auto"/>
        <w:rPr>
          <w:color w:val="auto"/>
          <w:sz w:val="24"/>
          <w:szCs w:val="24"/>
        </w:rPr>
      </w:pPr>
      <w:bookmarkStart w:id="438" w:name="_Toc86753479"/>
      <w:r w:rsidRPr="00352544">
        <w:rPr>
          <w:color w:val="auto"/>
          <w:sz w:val="24"/>
          <w:szCs w:val="24"/>
        </w:rPr>
        <w:t>Participants</w:t>
      </w:r>
      <w:bookmarkEnd w:id="438"/>
    </w:p>
    <w:p w14:paraId="2FA5DA6C" w14:textId="77777777" w:rsidR="00481107" w:rsidRPr="00352544" w:rsidRDefault="008C12F4" w:rsidP="00D20530">
      <w:pPr>
        <w:pStyle w:val="FirstParagraph"/>
        <w:spacing w:line="480" w:lineRule="auto"/>
        <w:ind w:firstLine="720"/>
      </w:pPr>
      <w:r w:rsidRPr="00352544">
        <w:t>Participants were 412 students enrolled in Psychology 1000 at a Midwestern University. They were primarily white (76%), female (66%), and freshmen (74%); further demographic information can be found in the table above. Participants received course credit for participation in the study.</w:t>
      </w:r>
    </w:p>
    <w:p w14:paraId="08B92CB1" w14:textId="416A5156" w:rsidR="00481107" w:rsidRPr="00352544" w:rsidRDefault="0019110E" w:rsidP="00945302">
      <w:pPr>
        <w:pStyle w:val="CaptionedFigure"/>
        <w:spacing w:line="480" w:lineRule="auto"/>
      </w:pPr>
      <w:ins w:id="439" w:author="Sean Duan" w:date="2021-11-02T13:20:00Z">
        <w:r>
          <w:rPr>
            <w:noProof/>
          </w:rPr>
          <w:lastRenderedPageBreak/>
          <mc:AlternateContent>
            <mc:Choice Requires="wps">
              <w:drawing>
                <wp:anchor distT="0" distB="0" distL="114300" distR="114300" simplePos="0" relativeHeight="251661312" behindDoc="0" locked="0" layoutInCell="1" allowOverlap="1" wp14:anchorId="26BF182D" wp14:editId="6C02ED80">
                  <wp:simplePos x="0" y="0"/>
                  <wp:positionH relativeFrom="column">
                    <wp:posOffset>3268980</wp:posOffset>
                  </wp:positionH>
                  <wp:positionV relativeFrom="paragraph">
                    <wp:posOffset>76200</wp:posOffset>
                  </wp:positionV>
                  <wp:extent cx="822960" cy="251460"/>
                  <wp:effectExtent l="0" t="0" r="0" b="0"/>
                  <wp:wrapNone/>
                  <wp:docPr id="21" name="Text Box 21"/>
                  <wp:cNvGraphicFramePr/>
                  <a:graphic xmlns:a="http://schemas.openxmlformats.org/drawingml/2006/main">
                    <a:graphicData uri="http://schemas.microsoft.com/office/word/2010/wordprocessingShape">
                      <wps:wsp>
                        <wps:cNvSpPr txBox="1"/>
                        <wps:spPr>
                          <a:xfrm>
                            <a:off x="0" y="0"/>
                            <a:ext cx="822960" cy="251460"/>
                          </a:xfrm>
                          <a:prstGeom prst="rect">
                            <a:avLst/>
                          </a:prstGeom>
                          <a:solidFill>
                            <a:schemeClr val="bg1"/>
                          </a:solidFill>
                          <a:ln>
                            <a:noFill/>
                          </a:ln>
                        </wps:spPr>
                        <wps:txbx>
                          <w:txbxContent>
                            <w:p w14:paraId="183838FB" w14:textId="676155B0" w:rsidR="0019110E" w:rsidRPr="0019110E" w:rsidRDefault="0019110E">
                              <w:pPr>
                                <w:pStyle w:val="CaptionedFigure"/>
                                <w:spacing w:line="480" w:lineRule="auto"/>
                                <w:jc w:val="center"/>
                                <w:rPr>
                                  <w:noProof/>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Change w:id="440" w:author="Sean Duan" w:date="2021-11-02T13:19:00Z">
                                    <w:rPr>
                                      <w:noProof/>
                                    </w:rPr>
                                  </w:rPrChange>
                                </w:rPr>
                                <w:pPrChange w:id="441" w:author="Sean Duan" w:date="2021-11-02T13:18:00Z">
                                  <w:pPr>
                                    <w:pStyle w:val="CaptionedFigure"/>
                                    <w:spacing w:line="480" w:lineRule="auto"/>
                                  </w:pPr>
                                </w:pPrChange>
                              </w:pPr>
                              <w:del w:id="442" w:author="Sean Duan" w:date="2021-11-02T13:18:00Z">
                                <w:r w:rsidRPr="0019110E" w:rsidDel="0019110E">
                                  <w:rPr>
                                    <w:noProof/>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Change w:id="443" w:author="Sean Duan" w:date="2021-11-02T13:19:00Z">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PrChange>
                                  </w:rPr>
                                  <w:delText>Your text here</w:delText>
                                </w:r>
                              </w:del>
                              <w:ins w:id="444" w:author="Sean Duan" w:date="2021-11-02T13:20:00Z">
                                <w:r>
                                  <w:rPr>
                                    <w:noProof/>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Passive</w:t>
                                </w:r>
                              </w:ins>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6BF182D" id="_x0000_t202" coordsize="21600,21600" o:spt="202" path="m,l,21600r21600,l21600,xe">
                  <v:stroke joinstyle="miter"/>
                  <v:path gradientshapeok="t" o:connecttype="rect"/>
                </v:shapetype>
                <v:shape id="Text Box 21" o:spid="_x0000_s1026" type="#_x0000_t202" style="position:absolute;margin-left:257.4pt;margin-top:6pt;width:64.8pt;height:19.8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" fillcolor="white [3212]" stroked="f">
                  <v:textbox>
                    <w:txbxContent>
                      <w:p w14:paraId="183838FB" w14:textId="676155B0" w:rsidR="0019110E" w:rsidRPr="0019110E" w:rsidRDefault="0019110E" w:rsidP="0019110E">
                        <w:pPr>
                          <w:pStyle w:val="CaptionedFigure"/>
                          <w:spacing w:line="480" w:lineRule="auto"/>
                          <w:jc w:val="center"/>
                          <w:rPr>
                            <w:noProof/>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Change w:id="346" w:author="Sean Duan" w:date="2021-11-02T13:19:00Z">
                              <w:rPr>
                                <w:noProof/>
                              </w:rPr>
                            </w:rPrChange>
                          </w:rPr>
                          <w:pPrChange w:id="347" w:author="Sean Duan" w:date="2021-11-02T13:18:00Z">
                            <w:pPr>
                              <w:pStyle w:val="CaptionedFigure"/>
                              <w:spacing w:line="480" w:lineRule="auto"/>
                            </w:pPr>
                          </w:pPrChange>
                        </w:pPr>
                        <w:del w:id="348" w:author="Sean Duan" w:date="2021-11-02T13:18:00Z">
                          <w:r w:rsidRPr="0019110E" w:rsidDel="0019110E">
                            <w:rPr>
                              <w:noProof/>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Change w:id="349" w:author="Sean Duan" w:date="2021-11-02T13:19:00Z">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PrChange>
                            </w:rPr>
                            <w:delText>Your text here</w:delText>
                          </w:r>
                        </w:del>
                        <w:ins w:id="350" w:author="Sean Duan" w:date="2021-11-02T13:20:00Z">
                          <w:r>
                            <w:rPr>
                              <w:noProof/>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Passive</w:t>
                          </w:r>
                        </w:ins>
                      </w:p>
                    </w:txbxContent>
                  </v:textbox>
                </v:shape>
              </w:pict>
            </mc:Fallback>
          </mc:AlternateContent>
        </w:r>
      </w:ins>
      <w:ins w:id="445" w:author="Sean Duan" w:date="2021-11-02T13:18:00Z">
        <w:r>
          <w:rPr>
            <w:noProof/>
          </w:rPr>
          <mc:AlternateContent>
            <mc:Choice Requires="wps">
              <w:drawing>
                <wp:anchor distT="0" distB="0" distL="114300" distR="114300" simplePos="0" relativeHeight="251659264" behindDoc="0" locked="0" layoutInCell="1" allowOverlap="1" wp14:anchorId="6DADA024" wp14:editId="530D46CE">
                  <wp:simplePos x="0" y="0"/>
                  <wp:positionH relativeFrom="column">
                    <wp:posOffset>2004060</wp:posOffset>
                  </wp:positionH>
                  <wp:positionV relativeFrom="paragraph">
                    <wp:posOffset>68580</wp:posOffset>
                  </wp:positionV>
                  <wp:extent cx="670560" cy="251460"/>
                  <wp:effectExtent l="0" t="0" r="0" b="0"/>
                  <wp:wrapNone/>
                  <wp:docPr id="20" name="Text Box 20"/>
                  <wp:cNvGraphicFramePr/>
                  <a:graphic xmlns:a="http://schemas.openxmlformats.org/drawingml/2006/main">
                    <a:graphicData uri="http://schemas.microsoft.com/office/word/2010/wordprocessingShape">
                      <wps:wsp>
                        <wps:cNvSpPr txBox="1"/>
                        <wps:spPr>
                          <a:xfrm>
                            <a:off x="0" y="0"/>
                            <a:ext cx="670560" cy="251460"/>
                          </a:xfrm>
                          <a:prstGeom prst="rect">
                            <a:avLst/>
                          </a:prstGeom>
                          <a:solidFill>
                            <a:schemeClr val="bg1"/>
                          </a:solidFill>
                          <a:ln>
                            <a:noFill/>
                          </a:ln>
                        </wps:spPr>
                        <wps:txbx>
                          <w:txbxContent>
                            <w:p w14:paraId="0F5F1361" w14:textId="18FBA70E" w:rsidR="0019110E" w:rsidRPr="0019110E" w:rsidRDefault="0019110E">
                              <w:pPr>
                                <w:pStyle w:val="CaptionedFigure"/>
                                <w:spacing w:line="480" w:lineRule="auto"/>
                                <w:jc w:val="center"/>
                                <w:rPr>
                                  <w:noProof/>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Change w:id="446" w:author="Sean Duan" w:date="2021-11-02T13:19:00Z">
                                    <w:rPr>
                                      <w:noProof/>
                                    </w:rPr>
                                  </w:rPrChange>
                                </w:rPr>
                                <w:pPrChange w:id="447" w:author="Sean Duan" w:date="2021-11-02T13:18:00Z">
                                  <w:pPr>
                                    <w:pStyle w:val="CaptionedFigure"/>
                                    <w:spacing w:line="480" w:lineRule="auto"/>
                                  </w:pPr>
                                </w:pPrChange>
                              </w:pPr>
                              <w:del w:id="448" w:author="Sean Duan" w:date="2021-11-02T13:18:00Z">
                                <w:r w:rsidRPr="0019110E" w:rsidDel="0019110E">
                                  <w:rPr>
                                    <w:noProof/>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Change w:id="449" w:author="Sean Duan" w:date="2021-11-02T13:19:00Z">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PrChange>
                                  </w:rPr>
                                  <w:delText>Your text here</w:delText>
                                </w:r>
                              </w:del>
                              <w:ins w:id="450" w:author="Sean Duan" w:date="2021-11-02T13:18:00Z">
                                <w:r w:rsidRPr="0019110E">
                                  <w:rPr>
                                    <w:noProof/>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Change w:id="451" w:author="Sean Duan" w:date="2021-11-02T13:19:00Z">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PrChange>
                                  </w:rPr>
                                  <w:t>Active</w:t>
                                </w:r>
                              </w:ins>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ADA024" id="Text Box 20" o:spid="_x0000_s1027" type="#_x0000_t202" style="position:absolute;margin-left:157.8pt;margin-top:5.4pt;width:52.8pt;height:19.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" fillcolor="white [3212]" stroked="f">
                  <v:textbox>
                    <w:txbxContent>
                      <w:p w14:paraId="0F5F1361" w14:textId="18FBA70E" w:rsidR="0019110E" w:rsidRPr="0019110E" w:rsidRDefault="0019110E" w:rsidP="0019110E">
                        <w:pPr>
                          <w:pStyle w:val="CaptionedFigure"/>
                          <w:spacing w:line="480" w:lineRule="auto"/>
                          <w:jc w:val="center"/>
                          <w:rPr>
                            <w:noProof/>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Change w:id="358" w:author="Sean Duan" w:date="2021-11-02T13:19:00Z">
                              <w:rPr>
                                <w:noProof/>
                              </w:rPr>
                            </w:rPrChange>
                          </w:rPr>
                          <w:pPrChange w:id="359" w:author="Sean Duan" w:date="2021-11-02T13:18:00Z">
                            <w:pPr>
                              <w:pStyle w:val="CaptionedFigure"/>
                              <w:spacing w:line="480" w:lineRule="auto"/>
                            </w:pPr>
                          </w:pPrChange>
                        </w:pPr>
                        <w:del w:id="360" w:author="Sean Duan" w:date="2021-11-02T13:18:00Z">
                          <w:r w:rsidRPr="0019110E" w:rsidDel="0019110E">
                            <w:rPr>
                              <w:noProof/>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Change w:id="361" w:author="Sean Duan" w:date="2021-11-02T13:19:00Z">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PrChange>
                            </w:rPr>
                            <w:delText>Your text here</w:delText>
                          </w:r>
                        </w:del>
                        <w:ins w:id="362" w:author="Sean Duan" w:date="2021-11-02T13:18:00Z">
                          <w:r w:rsidRPr="0019110E">
                            <w:rPr>
                              <w:noProof/>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Change w:id="363" w:author="Sean Duan" w:date="2021-11-02T13:19:00Z">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PrChange>
                            </w:rPr>
                            <w:t>Active</w:t>
                          </w:r>
                        </w:ins>
                      </w:p>
                    </w:txbxContent>
                  </v:textbox>
                </v:shape>
              </w:pict>
            </mc:Fallback>
          </mc:AlternateContent>
        </w:r>
      </w:ins>
      <w:bookmarkStart w:id="452" w:name="participants-1"/>
      <w:bookmarkStart w:id="453" w:name="method-1"/>
      <w:r w:rsidR="008C12F4" w:rsidRPr="00352544">
        <w:rPr>
          <w:noProof/>
        </w:rPr>
        <w:drawing>
          <wp:inline distT="0" distB="0" distL="0" distR="0" wp14:anchorId="557822D3" wp14:editId="281CEA36">
            <wp:extent cx="5334000" cy="5543505"/>
            <wp:effectExtent l="0" t="0" r="0" b="635"/>
            <wp:docPr id="4" name="Picture" descr="Demographics for Study 2"/>
            <wp:cNvGraphicFramePr/>
            <a:graphic xmlns:a="http://schemas.openxmlformats.org/drawingml/2006/main">
              <a:graphicData uri="http://schemas.openxmlformats.org/drawingml/2006/picture">
                <pic:pic xmlns:pic="http://schemas.openxmlformats.org/drawingml/2006/picture">
                  <pic:nvPicPr>
                    <pic:cNvPr id="0" name="Picture" descr="study2_demog.png"/>
                    <pic:cNvPicPr>
                      <a:picLocks noChangeAspect="1" noChangeArrowheads="1"/>
                    </pic:cNvPicPr>
                  </pic:nvPicPr>
                  <pic:blipFill>
                    <a:blip r:embed="rId15"/>
                    <a:stretch>
                      <a:fillRect/>
                    </a:stretch>
                  </pic:blipFill>
                  <pic:spPr bwMode="auto">
                    <a:xfrm>
                      <a:off x="0" y="0"/>
                      <a:ext cx="5334000" cy="5543505"/>
                    </a:xfrm>
                    <a:prstGeom prst="rect">
                      <a:avLst/>
                    </a:prstGeom>
                    <a:noFill/>
                    <a:ln w="9525">
                      <a:noFill/>
                      <a:headEnd/>
                      <a:tailEnd/>
                    </a:ln>
                  </pic:spPr>
                </pic:pic>
              </a:graphicData>
            </a:graphic>
          </wp:inline>
        </w:drawing>
      </w:r>
    </w:p>
    <w:p w14:paraId="42F43268" w14:textId="77777777" w:rsidR="00481107" w:rsidRPr="00352544" w:rsidRDefault="008C12F4" w:rsidP="00945302">
      <w:pPr>
        <w:pStyle w:val="ImageCaption"/>
        <w:spacing w:line="480" w:lineRule="auto"/>
      </w:pPr>
      <w:r w:rsidRPr="00352544">
        <w:t>Demographics for Study 2</w:t>
      </w:r>
    </w:p>
    <w:p w14:paraId="2D3E8AC9" w14:textId="77777777" w:rsidR="00481107" w:rsidRPr="00352544" w:rsidRDefault="008C12F4" w:rsidP="00945302">
      <w:pPr>
        <w:pStyle w:val="Heading2"/>
        <w:spacing w:line="480" w:lineRule="auto"/>
        <w:rPr>
          <w:color w:val="auto"/>
          <w:sz w:val="24"/>
          <w:szCs w:val="24"/>
        </w:rPr>
      </w:pPr>
      <w:bookmarkStart w:id="454" w:name="_Toc86753480"/>
      <w:bookmarkStart w:id="455" w:name="procedure-1"/>
      <w:bookmarkEnd w:id="452"/>
      <w:r w:rsidRPr="00352544">
        <w:rPr>
          <w:color w:val="auto"/>
          <w:sz w:val="24"/>
          <w:szCs w:val="24"/>
        </w:rPr>
        <w:t>Procedure</w:t>
      </w:r>
      <w:bookmarkEnd w:id="454"/>
    </w:p>
    <w:p w14:paraId="535F140A" w14:textId="048D8317" w:rsidR="00481107" w:rsidRPr="00352544" w:rsidRDefault="008C12F4" w:rsidP="00D20530">
      <w:pPr>
        <w:pStyle w:val="FirstParagraph"/>
        <w:spacing w:line="480" w:lineRule="auto"/>
        <w:ind w:firstLine="720"/>
      </w:pPr>
      <w:r w:rsidRPr="00352544">
        <w:t xml:space="preserve">Participants were randomly assigned to one of two conditions representing different exposure to health benefits information. </w:t>
      </w:r>
      <w:commentRangeStart w:id="456"/>
      <w:r w:rsidRPr="00352544">
        <w:t xml:space="preserve">Our two conditions were an </w:t>
      </w:r>
      <w:ins w:id="457" w:author="Sean Duan" w:date="2021-10-28T13:36:00Z">
        <w:r w:rsidR="00826EF5">
          <w:t xml:space="preserve">‘active’ </w:t>
        </w:r>
      </w:ins>
      <w:r w:rsidRPr="00352544">
        <w:t xml:space="preserve">intervention (n=217) and </w:t>
      </w:r>
      <w:del w:id="458" w:author="Sean Duan" w:date="2021-10-28T13:36:00Z">
        <w:r w:rsidRPr="00352544" w:rsidDel="00826EF5">
          <w:delText>control condition</w:delText>
        </w:r>
      </w:del>
      <w:ins w:id="459" w:author="Sean Duan" w:date="2021-10-28T13:36:00Z">
        <w:r w:rsidR="00826EF5">
          <w:t>a ‘passive’ intervention</w:t>
        </w:r>
      </w:ins>
      <w:r w:rsidRPr="00352544">
        <w:t xml:space="preserve"> (n=195). </w:t>
      </w:r>
      <w:commentRangeEnd w:id="456"/>
      <w:r w:rsidR="000D0AD0">
        <w:rPr>
          <w:rStyle w:val="CommentReference"/>
        </w:rPr>
        <w:commentReference w:id="456"/>
      </w:r>
      <w:r w:rsidRPr="00352544">
        <w:t xml:space="preserve">The </w:t>
      </w:r>
      <w:ins w:id="460" w:author="Sean Duan" w:date="2021-10-28T13:36:00Z">
        <w:r w:rsidR="00826EF5">
          <w:t xml:space="preserve">‘active’ </w:t>
        </w:r>
      </w:ins>
      <w:r w:rsidRPr="00352544">
        <w:t xml:space="preserve">intervention condition consisted of a web-application adapted from the Choosing Healthplans All </w:t>
      </w:r>
      <w:r w:rsidRPr="00352544">
        <w:lastRenderedPageBreak/>
        <w:t xml:space="preserve">Together (CHAT) paradigm used in our ‘active’ </w:t>
      </w:r>
      <w:r w:rsidR="00A90F5D">
        <w:t>intervention</w:t>
      </w:r>
      <w:del w:id="461" w:author="Sean Duan" w:date="2021-10-28T13:36:00Z">
        <w:r w:rsidR="00A90F5D" w:rsidDel="00004A5A">
          <w:delText xml:space="preserve"> </w:delText>
        </w:r>
        <w:r w:rsidRPr="00352544" w:rsidDel="00004A5A">
          <w:delText>condition</w:delText>
        </w:r>
      </w:del>
      <w:r w:rsidRPr="00352544">
        <w:t xml:space="preserve"> for Study 1. Participants allocated limited resources to levels and categories of coverage to build an explicit health benefit plan. Due to limited resources, not all categories can be fully covered, leading to forced trade-offs. The content of the </w:t>
      </w:r>
      <w:del w:id="462" w:author="Sean Duan" w:date="2021-10-28T13:36:00Z">
        <w:r w:rsidRPr="00352544" w:rsidDel="001D042A">
          <w:delText>i</w:delText>
        </w:r>
      </w:del>
      <w:ins w:id="463" w:author="Sean Duan" w:date="2021-10-28T13:36:00Z">
        <w:r w:rsidR="001D042A">
          <w:t>‘active’ i</w:t>
        </w:r>
      </w:ins>
      <w:r w:rsidRPr="00352544">
        <w:t xml:space="preserve">ntervention condition in Study 2 remains the same, but it is delivered by using a web-application instead of pencil and paper. The </w:t>
      </w:r>
      <w:del w:id="464" w:author="Sean Duan" w:date="2021-10-28T13:37:00Z">
        <w:r w:rsidRPr="00352544" w:rsidDel="00420786">
          <w:delText xml:space="preserve">control </w:delText>
        </w:r>
      </w:del>
      <w:ins w:id="465" w:author="Sean Duan" w:date="2021-10-28T13:37:00Z">
        <w:r w:rsidR="00420786">
          <w:t>‘passive’ intervention</w:t>
        </w:r>
        <w:r w:rsidR="00420786" w:rsidRPr="00352544">
          <w:t xml:space="preserve"> </w:t>
        </w:r>
      </w:ins>
      <w:del w:id="466" w:author="Sean Duan" w:date="2021-10-28T13:37:00Z">
        <w:r w:rsidRPr="00352544" w:rsidDel="002A161B">
          <w:delText xml:space="preserve">condition </w:delText>
        </w:r>
      </w:del>
      <w:r w:rsidRPr="00352544">
        <w:t xml:space="preserve">consisted of informational brochures and pamphlets obtained from the World Health Organization and World Bank containing accurate information on the benefits of UHC; see Appendix B for Study 2 experimental materials. Study 2 used a 2 (pre-post) x 2(condition) mixed-subjects design, where condition was a between-subjects factor. Time was a within-subjects factor with the primary outcome, support for UHC, measured before and after participants completed the </w:t>
      </w:r>
      <w:del w:id="467" w:author="Sean Duan" w:date="2021-10-28T13:37:00Z">
        <w:r w:rsidRPr="00352544" w:rsidDel="0059140B">
          <w:delText>control or intervention condition</w:delText>
        </w:r>
      </w:del>
      <w:ins w:id="468" w:author="Sean Duan" w:date="2021-10-28T13:37:00Z">
        <w:r w:rsidR="0059140B">
          <w:t>‘active’ or ‘passive’ intervention</w:t>
        </w:r>
      </w:ins>
      <w:r w:rsidRPr="00352544">
        <w:t>.</w:t>
      </w:r>
    </w:p>
    <w:p w14:paraId="0190A75E" w14:textId="77777777" w:rsidR="00481107" w:rsidRPr="00352544" w:rsidRDefault="008C12F4" w:rsidP="00945302">
      <w:pPr>
        <w:pStyle w:val="Heading2"/>
        <w:spacing w:line="480" w:lineRule="auto"/>
        <w:rPr>
          <w:color w:val="auto"/>
          <w:sz w:val="24"/>
          <w:szCs w:val="24"/>
        </w:rPr>
      </w:pPr>
      <w:bookmarkStart w:id="469" w:name="_Toc86753481"/>
      <w:bookmarkStart w:id="470" w:name="measures-1"/>
      <w:bookmarkEnd w:id="455"/>
      <w:r w:rsidRPr="00352544">
        <w:rPr>
          <w:color w:val="auto"/>
          <w:sz w:val="24"/>
          <w:szCs w:val="24"/>
        </w:rPr>
        <w:t>Measures</w:t>
      </w:r>
      <w:bookmarkEnd w:id="469"/>
    </w:p>
    <w:p w14:paraId="25716B8F" w14:textId="49AC9904" w:rsidR="00481107" w:rsidRPr="00352544" w:rsidRDefault="008C12F4" w:rsidP="00D20530">
      <w:pPr>
        <w:pStyle w:val="FirstParagraph"/>
        <w:spacing w:line="480" w:lineRule="auto"/>
        <w:ind w:firstLine="720"/>
      </w:pPr>
      <w:r w:rsidRPr="00352544">
        <w:t xml:space="preserve">The primary outcome was the support for UHC scale, adapted from Shen &amp; </w:t>
      </w:r>
      <w:proofErr w:type="spellStart"/>
      <w:r w:rsidRPr="00352544">
        <w:t>Labouff</w:t>
      </w:r>
      <w:proofErr w:type="spellEnd"/>
      <w:r w:rsidRPr="00352544">
        <w:t xml:space="preserve"> (2013), measured both pre and post-test. The items included in the scale were the same as in Study 1 (</w:t>
      </w:r>
      <w:proofErr w:type="gramStart"/>
      <w:r w:rsidRPr="00352544">
        <w:t>e.g.</w:t>
      </w:r>
      <w:proofErr w:type="gramEnd"/>
      <w:r w:rsidRPr="00352544">
        <w:t xml:space="preserve"> “Access to medical care and insurance is a basic, inherent right of man”). For Study 2, each item was measured on a 100-point sliding scale from 0 (strongly disagree) to 100 (strongly agree), instead of the </w:t>
      </w:r>
      <w:r w:rsidR="003D6AE0" w:rsidRPr="00352544">
        <w:t>7-point</w:t>
      </w:r>
      <w:r w:rsidRPr="00352544">
        <w:t xml:space="preserve"> Likert scale used in Study 1. Cronbach’s alpha for the items in this measure was 0.85; see </w:t>
      </w:r>
      <w:del w:id="471" w:author="Sean Duan" w:date="2021-10-28T13:32:00Z">
        <w:r w:rsidRPr="00352544" w:rsidDel="00777591">
          <w:delText>Table [LETTER HERE]</w:delText>
        </w:r>
      </w:del>
      <w:ins w:id="472" w:author="Sean Duan" w:date="2021-10-28T13:32:00Z">
        <w:r w:rsidR="00777591">
          <w:t>Appendix B</w:t>
        </w:r>
      </w:ins>
      <w:r w:rsidRPr="00352544">
        <w:t xml:space="preserve"> for item wording.</w:t>
      </w:r>
    </w:p>
    <w:p w14:paraId="0B381F73" w14:textId="6B89008A" w:rsidR="00481107" w:rsidRPr="00352544" w:rsidRDefault="008C12F4" w:rsidP="00D20530">
      <w:pPr>
        <w:pStyle w:val="BodyText"/>
        <w:spacing w:line="480" w:lineRule="auto"/>
        <w:ind w:firstLine="720"/>
      </w:pPr>
      <w:r w:rsidRPr="00352544">
        <w:t xml:space="preserve">Our secondary outcomes were our proposed mediating factors, perceived equality, and comprehensibility, measured both pre and post-test. Perceived equality was a single item measure adapted from </w:t>
      </w:r>
      <w:proofErr w:type="spellStart"/>
      <w:r w:rsidRPr="00352544">
        <w:t>Netemeyer</w:t>
      </w:r>
      <w:proofErr w:type="spellEnd"/>
      <w:r w:rsidRPr="00352544">
        <w:t xml:space="preserve">, Boles, McKee, and </w:t>
      </w:r>
      <w:proofErr w:type="spellStart"/>
      <w:r w:rsidRPr="00352544">
        <w:t>McMurrian</w:t>
      </w:r>
      <w:proofErr w:type="spellEnd"/>
      <w:r w:rsidRPr="00352544">
        <w:t xml:space="preserve"> (1996) (‘Universal Health Care provides fair and equitable care to all US citizens, regardless of employment </w:t>
      </w:r>
      <w:r w:rsidRPr="00352544">
        <w:lastRenderedPageBreak/>
        <w:t xml:space="preserve">status’). The original item measured fairness in reward allocation, in an industrial/ organizational context relative to </w:t>
      </w:r>
      <w:r w:rsidR="003D6AE0" w:rsidRPr="00352544">
        <w:t>number</w:t>
      </w:r>
      <w:r w:rsidRPr="00352544">
        <w:t xml:space="preserve"> of responsibilities and work. Our adaptation inquires instead about the fairness in the reward analogue of universal healthcare, relative to type and/or amount of employment. Our measure of comprehensibility was adapted from the perceived complexity measure developed by </w:t>
      </w:r>
      <w:proofErr w:type="spellStart"/>
      <w:r w:rsidRPr="00352544">
        <w:t>Mulken</w:t>
      </w:r>
      <w:proofErr w:type="spellEnd"/>
      <w:r w:rsidRPr="00352544">
        <w:t xml:space="preserve">, Pair, and </w:t>
      </w:r>
      <w:proofErr w:type="spellStart"/>
      <w:r w:rsidRPr="00352544">
        <w:t>Forceville</w:t>
      </w:r>
      <w:proofErr w:type="spellEnd"/>
      <w:r w:rsidRPr="00352544">
        <w:t xml:space="preserve"> (2010). This scale comprised of two items measuring comprehensibility, which are averaged together (‘Universal Health Care is straightforward, ‘Universal Health Care is easy to understand’). The original item measured perceived complexity and comprehensibility in an advertising context, operationalizing the terms by simply asking if the concept is straightforward </w:t>
      </w:r>
      <w:proofErr w:type="spellStart"/>
      <w:r w:rsidRPr="00352544">
        <w:t>to</w:t>
      </w:r>
      <w:proofErr w:type="spellEnd"/>
      <w:r w:rsidRPr="00352544">
        <w:t xml:space="preserve"> easy to understand. Cronbach’s alpha for the items in our measure of perceived complexity was 0.92.</w:t>
      </w:r>
    </w:p>
    <w:p w14:paraId="031B3D3C" w14:textId="0D784601" w:rsidR="00481107" w:rsidRPr="00352544" w:rsidRDefault="008C12F4" w:rsidP="00D20530">
      <w:pPr>
        <w:pStyle w:val="BodyText"/>
        <w:spacing w:line="480" w:lineRule="auto"/>
        <w:ind w:firstLine="720"/>
      </w:pPr>
      <w:r w:rsidRPr="00352544">
        <w:t>Our moderating variables were subjective and objective numeracy. Objective numeracy was measured using the Rasch Numeracy Scale, created by Weller and colleagues (2013). This measure consists of 8 items, all math problems of varying complexity, requiring some amount of algebra, percentiles, and table reading skill (</w:t>
      </w:r>
      <w:proofErr w:type="gramStart"/>
      <w:r w:rsidRPr="00352544">
        <w:t>e.g.</w:t>
      </w:r>
      <w:proofErr w:type="gramEnd"/>
      <w:r w:rsidRPr="00352544">
        <w:t xml:space="preserve"> “If it takes five machines 5 minutes to make five widgets, how long would it take 100 machines to make 100 widgets?”). This measure was scored from 0 to 8, with the sum of all correct answers to the individual items as the subject’s objective numeracy </w:t>
      </w:r>
      <w:r w:rsidR="008E660D" w:rsidRPr="00352544">
        <w:t>score.</w:t>
      </w:r>
      <w:r w:rsidRPr="00352544">
        <w:t xml:space="preserve"> The Cronbach’s alpha for these items is 0.71. Subjective numeracy was measured using the Subjective Numeracy Scale created by </w:t>
      </w:r>
      <w:proofErr w:type="spellStart"/>
      <w:r w:rsidRPr="00352544">
        <w:t>Fagerlin</w:t>
      </w:r>
      <w:proofErr w:type="spellEnd"/>
      <w:r w:rsidRPr="00352544">
        <w:t xml:space="preserve"> and colleagues (2007). This measure is </w:t>
      </w:r>
      <w:r w:rsidR="008E660D">
        <w:t>the</w:t>
      </w:r>
      <w:r w:rsidRPr="00352544">
        <w:t xml:space="preserve"> average </w:t>
      </w:r>
      <w:r w:rsidR="008E660D">
        <w:t xml:space="preserve">of </w:t>
      </w:r>
      <w:r w:rsidRPr="00352544">
        <w:t>eight Likert-scale items that range from 1 (generally poor with numbers) to 7 (generally prefer numbers) (</w:t>
      </w:r>
      <w:proofErr w:type="gramStart"/>
      <w:r w:rsidRPr="00352544">
        <w:t>e.g.</w:t>
      </w:r>
      <w:proofErr w:type="gramEnd"/>
      <w:r w:rsidRPr="00352544">
        <w:t xml:space="preserve"> “How good are you at calculating a 15% tip?”). The Cronbach’s alpha for these items is 0.84. Additionally, we did not initially collect data on subjective and </w:t>
      </w:r>
      <w:r w:rsidRPr="00352544">
        <w:lastRenderedPageBreak/>
        <w:t>objective numeracy until part-way through the data collection. Thus, the first 68 subjects do not have this data recorded.</w:t>
      </w:r>
    </w:p>
    <w:p w14:paraId="4708D657" w14:textId="0347E9E2" w:rsidR="00481107" w:rsidRPr="00352544" w:rsidRDefault="008C12F4" w:rsidP="00D20530">
      <w:pPr>
        <w:pStyle w:val="BodyText"/>
        <w:spacing w:line="480" w:lineRule="auto"/>
        <w:ind w:firstLine="720"/>
      </w:pPr>
      <w:r w:rsidRPr="00352544">
        <w:t xml:space="preserve">Participants were then asked whether they paid for their own health insurance and if they have been uninsured, and the active intervention condition was asked if they would be happy having the plan they built as their own health insurance. Each of these three items was measured as a ‘yes’ or ‘no’ response. Additionally, there was a free-response question asking the subjects’ thoughts </w:t>
      </w:r>
      <w:r w:rsidR="004A1279">
        <w:t xml:space="preserve">about </w:t>
      </w:r>
      <w:r w:rsidRPr="00352544">
        <w:t>the exercise they just completed. Finally, we also measured demographic information, including gender identity, age, race/ethnicity, and year in school.</w:t>
      </w:r>
    </w:p>
    <w:p w14:paraId="391397E5" w14:textId="77777777" w:rsidR="00481107" w:rsidRPr="00352544" w:rsidRDefault="008C12F4" w:rsidP="00945302">
      <w:pPr>
        <w:pStyle w:val="Heading2"/>
        <w:spacing w:line="480" w:lineRule="auto"/>
        <w:rPr>
          <w:color w:val="auto"/>
          <w:sz w:val="24"/>
          <w:szCs w:val="24"/>
        </w:rPr>
      </w:pPr>
      <w:bookmarkStart w:id="473" w:name="_Toc86753482"/>
      <w:bookmarkStart w:id="474" w:name="power-and-statistical-analyses-1"/>
      <w:bookmarkEnd w:id="470"/>
      <w:r w:rsidRPr="00352544">
        <w:rPr>
          <w:color w:val="auto"/>
          <w:sz w:val="24"/>
          <w:szCs w:val="24"/>
        </w:rPr>
        <w:t>Power and Statistical Analyses</w:t>
      </w:r>
      <w:bookmarkEnd w:id="473"/>
    </w:p>
    <w:p w14:paraId="3FB6FB8A" w14:textId="6D50D54A" w:rsidR="00481107" w:rsidRPr="00352544" w:rsidRDefault="008C12F4" w:rsidP="00D20530">
      <w:pPr>
        <w:pStyle w:val="FirstParagraph"/>
        <w:spacing w:line="480" w:lineRule="auto"/>
        <w:ind w:firstLine="720"/>
      </w:pPr>
      <w:r w:rsidRPr="00352544">
        <w:t>We planned to recruit 176 participants</w:t>
      </w:r>
      <w:r w:rsidR="00363390">
        <w:t xml:space="preserve"> per group</w:t>
      </w:r>
      <w:r w:rsidRPr="00352544">
        <w:t>. Sample size was determined a-priori using G-power with the following parameters: greater than 90% power to determine a significant large-sized effect (Cohen’s f =0.10) at an alpha level of .05, for a linear multiple regression. Our support for UHC outcome was treated as a continuous variable. We examined the effects of experimental condition (</w:t>
      </w:r>
      <w:del w:id="475" w:author="Sean Duan" w:date="2021-10-28T13:41:00Z">
        <w:r w:rsidRPr="00352544" w:rsidDel="00D70F61">
          <w:delText xml:space="preserve">intervention condition and control </w:delText>
        </w:r>
        <w:r w:rsidR="00E26A7F" w:rsidRPr="00352544" w:rsidDel="00D70F61">
          <w:delText>condition)</w:delText>
        </w:r>
      </w:del>
      <w:ins w:id="476" w:author="Sean Duan" w:date="2021-10-28T13:41:00Z">
        <w:r w:rsidR="00D70F61">
          <w:t>‘active’ intervention or ‘passive’ intervention)</w:t>
        </w:r>
      </w:ins>
      <w:r w:rsidRPr="00352544">
        <w:t xml:space="preserve">, time of intervention (pre vs. post), subjective numeracy, and objective numeracy on our outcome variable by conducting a series of analysis of variance tests. We examined the main effect and the 2-way interactions of condition x time, time x numeracy, and condition x numeracy of our four predictors. Additionally, we also tested models with random and fixed intercepts, with participants being treated as the random effect. Fixed effects comprised of the effect of the experimental condition and time of intervention (pre vs post). All tests were conducted in R and were considered statistically significant when </w:t>
      </w:r>
      <w:r w:rsidR="00E26A7F">
        <w:rPr>
          <w:i/>
          <w:iCs/>
        </w:rPr>
        <w:t xml:space="preserve">p </w:t>
      </w:r>
      <w:r w:rsidRPr="00352544">
        <w:lastRenderedPageBreak/>
        <w:t>&lt; .05. Lastly, for our mediational hypothesis, we utilized the bootstrapping method outlined by Tingley and colleagues (2014), to estimate the effect of our proposed mediational variables on support for UHC in the population.</w:t>
      </w:r>
    </w:p>
    <w:p w14:paraId="69DCC4AE" w14:textId="77777777" w:rsidR="00481107" w:rsidRPr="00352544" w:rsidRDefault="008C12F4" w:rsidP="00945302">
      <w:pPr>
        <w:pStyle w:val="Heading2"/>
        <w:spacing w:line="480" w:lineRule="auto"/>
        <w:rPr>
          <w:color w:val="auto"/>
          <w:sz w:val="24"/>
          <w:szCs w:val="24"/>
        </w:rPr>
      </w:pPr>
      <w:bookmarkStart w:id="477" w:name="_Toc86753483"/>
      <w:bookmarkStart w:id="478" w:name="study-2-hypothesis"/>
      <w:bookmarkEnd w:id="474"/>
      <w:r w:rsidRPr="00352544">
        <w:rPr>
          <w:color w:val="auto"/>
          <w:sz w:val="24"/>
          <w:szCs w:val="24"/>
        </w:rPr>
        <w:t>Study 2 Hypothesis:</w:t>
      </w:r>
      <w:bookmarkEnd w:id="477"/>
    </w:p>
    <w:p w14:paraId="55724876" w14:textId="44A9923D" w:rsidR="00481107" w:rsidRPr="00352544" w:rsidRDefault="008C12F4" w:rsidP="00945302">
      <w:pPr>
        <w:pStyle w:val="FirstParagraph"/>
        <w:spacing w:line="480" w:lineRule="auto"/>
      </w:pPr>
      <w:r w:rsidRPr="00352544">
        <w:t xml:space="preserve">Hypothesis 1 – Participants in the </w:t>
      </w:r>
      <w:ins w:id="479" w:author="Sean Duan" w:date="2021-10-28T13:43:00Z">
        <w:r w:rsidR="00D70D24">
          <w:t xml:space="preserve">‘active’ </w:t>
        </w:r>
      </w:ins>
      <w:r w:rsidRPr="00352544">
        <w:t xml:space="preserve">intervention </w:t>
      </w:r>
      <w:del w:id="480" w:author="Sean Duan" w:date="2021-10-28T13:43:00Z">
        <w:r w:rsidRPr="00352544" w:rsidDel="00D70D24">
          <w:delText xml:space="preserve">condition </w:delText>
        </w:r>
      </w:del>
      <w:r w:rsidRPr="00352544">
        <w:t xml:space="preserve">will have greater increases in support for UHC compared to those in the </w:t>
      </w:r>
      <w:del w:id="481" w:author="Sean Duan" w:date="2021-10-28T13:43:00Z">
        <w:r w:rsidRPr="00352544" w:rsidDel="00D70D24">
          <w:delText>control condition</w:delText>
        </w:r>
      </w:del>
      <w:ins w:id="482" w:author="Sean Duan" w:date="2021-10-28T13:43:00Z">
        <w:r w:rsidR="00D70D24">
          <w:t>‘passive’ intervention</w:t>
        </w:r>
      </w:ins>
      <w:r w:rsidRPr="00352544">
        <w:t>.</w:t>
      </w:r>
    </w:p>
    <w:p w14:paraId="1C52BD5F" w14:textId="77777777" w:rsidR="00481107" w:rsidRPr="00352544" w:rsidRDefault="008C12F4" w:rsidP="00945302">
      <w:pPr>
        <w:pStyle w:val="BodyText"/>
        <w:spacing w:line="480" w:lineRule="auto"/>
      </w:pPr>
      <w:r w:rsidRPr="00352544">
        <w:t>Hypothesis 2a – Differences in support for UHC due to our intervention are partially mediated through perceived equity.</w:t>
      </w:r>
    </w:p>
    <w:p w14:paraId="2D37AB92" w14:textId="77777777" w:rsidR="00481107" w:rsidRPr="00352544" w:rsidRDefault="008C12F4" w:rsidP="00945302">
      <w:pPr>
        <w:pStyle w:val="BodyText"/>
        <w:spacing w:line="480" w:lineRule="auto"/>
      </w:pPr>
      <w:r w:rsidRPr="00352544">
        <w:t>Hypothesis 2b – Differences in support for UHC due to our intervention are partially mediated through comprehensibility.</w:t>
      </w:r>
    </w:p>
    <w:p w14:paraId="4BBDD382" w14:textId="6C0BA164" w:rsidR="00481107" w:rsidRPr="00352544" w:rsidRDefault="008C12F4" w:rsidP="00945302">
      <w:pPr>
        <w:pStyle w:val="BodyText"/>
        <w:spacing w:line="480" w:lineRule="auto"/>
      </w:pPr>
      <w:r w:rsidRPr="00352544">
        <w:t>Hypothesis 3 – Differences in support for UHC due to experimental group assignment are moderated by subjective numeracy and objective numeracy.</w:t>
      </w:r>
    </w:p>
    <w:p w14:paraId="4C680967" w14:textId="77777777" w:rsidR="00481107" w:rsidRPr="00352544" w:rsidRDefault="008C12F4" w:rsidP="00945302">
      <w:pPr>
        <w:pStyle w:val="Heading1"/>
        <w:spacing w:line="480" w:lineRule="auto"/>
        <w:rPr>
          <w:color w:val="auto"/>
          <w:sz w:val="24"/>
          <w:szCs w:val="24"/>
        </w:rPr>
      </w:pPr>
      <w:bookmarkStart w:id="483" w:name="_Toc86753484"/>
      <w:bookmarkStart w:id="484" w:name="results-1"/>
      <w:bookmarkEnd w:id="453"/>
      <w:bookmarkEnd w:id="478"/>
      <w:r w:rsidRPr="00352544">
        <w:rPr>
          <w:color w:val="auto"/>
          <w:sz w:val="24"/>
          <w:szCs w:val="24"/>
        </w:rPr>
        <w:lastRenderedPageBreak/>
        <w:t>Results</w:t>
      </w:r>
      <w:bookmarkEnd w:id="483"/>
    </w:p>
    <w:p w14:paraId="4E3D92D4" w14:textId="0A63E8C2" w:rsidR="00481107" w:rsidRPr="00352544" w:rsidRDefault="00EC5F35" w:rsidP="00945302">
      <w:pPr>
        <w:pStyle w:val="CaptionedFigure"/>
        <w:spacing w:line="480" w:lineRule="auto"/>
      </w:pPr>
      <w:ins w:id="485" w:author="Sean Duan" w:date="2021-11-02T13:22:00Z">
        <w:r>
          <w:rPr>
            <w:noProof/>
          </w:rPr>
          <mc:AlternateContent>
            <mc:Choice Requires="wps">
              <w:drawing>
                <wp:anchor distT="0" distB="0" distL="114300" distR="114300" simplePos="0" relativeHeight="251665408" behindDoc="0" locked="0" layoutInCell="1" allowOverlap="1" wp14:anchorId="35E51A9E" wp14:editId="69AF0D63">
                  <wp:simplePos x="0" y="0"/>
                  <wp:positionH relativeFrom="column">
                    <wp:posOffset>190500</wp:posOffset>
                  </wp:positionH>
                  <wp:positionV relativeFrom="paragraph">
                    <wp:posOffset>389890</wp:posOffset>
                  </wp:positionV>
                  <wp:extent cx="944880" cy="243840"/>
                  <wp:effectExtent l="0" t="0" r="7620" b="3810"/>
                  <wp:wrapNone/>
                  <wp:docPr id="30" name="Text Box 30"/>
                  <wp:cNvGraphicFramePr/>
                  <a:graphic xmlns:a="http://schemas.openxmlformats.org/drawingml/2006/main">
                    <a:graphicData uri="http://schemas.microsoft.com/office/word/2010/wordprocessingShape">
                      <wps:wsp>
                        <wps:cNvSpPr txBox="1"/>
                        <wps:spPr>
                          <a:xfrm>
                            <a:off x="0" y="0"/>
                            <a:ext cx="944880" cy="243840"/>
                          </a:xfrm>
                          <a:prstGeom prst="rect">
                            <a:avLst/>
                          </a:prstGeom>
                          <a:solidFill>
                            <a:schemeClr val="bg1"/>
                          </a:solidFill>
                          <a:ln>
                            <a:noFill/>
                          </a:ln>
                        </wps:spPr>
                        <wps:txbx>
                          <w:txbxContent>
                            <w:p w14:paraId="7724F20E" w14:textId="52E5681F" w:rsidR="00EC5F35" w:rsidRPr="00EC5F35" w:rsidRDefault="00EC5F35">
                              <w:pPr>
                                <w:pStyle w:val="CaptionedFigure"/>
                                <w:spacing w:line="480" w:lineRule="auto"/>
                                <w:rPr>
                                  <w:rFonts w:asciiTheme="majorHAnsi" w:hAnsiTheme="majorHAnsi" w:cstheme="majorHAnsi"/>
                                  <w:noProof/>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Change w:id="486" w:author="Sean Duan" w:date="2021-11-02T13:21:00Z">
                                    <w:rPr>
                                      <w:noProof/>
                                    </w:rPr>
                                  </w:rPrChange>
                                </w:rPr>
                              </w:pPr>
                              <w:del w:id="487" w:author="Sean Duan" w:date="2021-11-02T13:18:00Z">
                                <w:r w:rsidRPr="00EC5F35" w:rsidDel="0019110E">
                                  <w:rPr>
                                    <w:rFonts w:asciiTheme="majorHAnsi" w:hAnsiTheme="majorHAnsi" w:cstheme="majorHAnsi"/>
                                    <w:noProof/>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Change w:id="488" w:author="Sean Duan" w:date="2021-11-02T13:21:00Z">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PrChange>
                                  </w:rPr>
                                  <w:delText>Your text here</w:delText>
                                </w:r>
                              </w:del>
                              <w:ins w:id="489" w:author="Sean Duan" w:date="2021-11-02T13:22:00Z">
                                <w:r>
                                  <w:rPr>
                                    <w:rFonts w:asciiTheme="majorHAnsi" w:hAnsiTheme="majorHAnsi" w:cstheme="majorHAnsi"/>
                                    <w:noProof/>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Passive</w:t>
                                </w:r>
                              </w:ins>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E51A9E" id="Text Box 30" o:spid="_x0000_s1028" type="#_x0000_t202" style="position:absolute;margin-left:15pt;margin-top:30.7pt;width:74.4pt;height:19.2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" fillcolor="white [3212]" stroked="f">
                  <v:textbox>
                    <w:txbxContent>
                      <w:p w14:paraId="7724F20E" w14:textId="52E5681F" w:rsidR="00EC5F35" w:rsidRPr="00EC5F35" w:rsidRDefault="00EC5F35" w:rsidP="00EC5F35">
                        <w:pPr>
                          <w:pStyle w:val="CaptionedFigure"/>
                          <w:spacing w:line="480" w:lineRule="auto"/>
                          <w:rPr>
                            <w:rFonts w:asciiTheme="majorHAnsi" w:hAnsiTheme="majorHAnsi" w:cstheme="majorHAnsi"/>
                            <w:noProof/>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Change w:id="403" w:author="Sean Duan" w:date="2021-11-02T13:21:00Z">
                              <w:rPr>
                                <w:noProof/>
                              </w:rPr>
                            </w:rPrChange>
                          </w:rPr>
                          <w:pPrChange w:id="404" w:author="Sean Duan" w:date="2021-11-02T13:21:00Z">
                            <w:pPr>
                              <w:pStyle w:val="CaptionedFigure"/>
                              <w:spacing w:line="480" w:lineRule="auto"/>
                            </w:pPr>
                          </w:pPrChange>
                        </w:pPr>
                        <w:del w:id="405" w:author="Sean Duan" w:date="2021-11-02T13:18:00Z">
                          <w:r w:rsidRPr="00EC5F35" w:rsidDel="0019110E">
                            <w:rPr>
                              <w:rFonts w:asciiTheme="majorHAnsi" w:hAnsiTheme="majorHAnsi" w:cstheme="majorHAnsi"/>
                              <w:noProof/>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Change w:id="406" w:author="Sean Duan" w:date="2021-11-02T13:21:00Z">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PrChange>
                            </w:rPr>
                            <w:delText>Your text here</w:delText>
                          </w:r>
                        </w:del>
                        <w:ins w:id="407" w:author="Sean Duan" w:date="2021-11-02T13:22:00Z">
                          <w:r>
                            <w:rPr>
                              <w:rFonts w:asciiTheme="majorHAnsi" w:hAnsiTheme="majorHAnsi" w:cstheme="majorHAnsi"/>
                              <w:noProof/>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Passive</w:t>
                          </w:r>
                        </w:ins>
                      </w:p>
                    </w:txbxContent>
                  </v:textbox>
                </v:shape>
              </w:pict>
            </mc:Fallback>
          </mc:AlternateContent>
        </w:r>
      </w:ins>
      <w:ins w:id="490" w:author="Sean Duan" w:date="2021-11-02T13:21:00Z">
        <w:r>
          <w:rPr>
            <w:noProof/>
          </w:rPr>
          <mc:AlternateContent>
            <mc:Choice Requires="wps">
              <w:drawing>
                <wp:anchor distT="0" distB="0" distL="114300" distR="114300" simplePos="0" relativeHeight="251663360" behindDoc="0" locked="0" layoutInCell="1" allowOverlap="1" wp14:anchorId="1A98F76D" wp14:editId="1B9FF668">
                  <wp:simplePos x="0" y="0"/>
                  <wp:positionH relativeFrom="column">
                    <wp:posOffset>190500</wp:posOffset>
                  </wp:positionH>
                  <wp:positionV relativeFrom="paragraph">
                    <wp:posOffset>610870</wp:posOffset>
                  </wp:positionV>
                  <wp:extent cx="944880" cy="243840"/>
                  <wp:effectExtent l="0" t="0" r="7620" b="3810"/>
                  <wp:wrapNone/>
                  <wp:docPr id="29" name="Text Box 29"/>
                  <wp:cNvGraphicFramePr/>
                  <a:graphic xmlns:a="http://schemas.openxmlformats.org/drawingml/2006/main">
                    <a:graphicData uri="http://schemas.microsoft.com/office/word/2010/wordprocessingShape">
                      <wps:wsp>
                        <wps:cNvSpPr txBox="1"/>
                        <wps:spPr>
                          <a:xfrm>
                            <a:off x="0" y="0"/>
                            <a:ext cx="944880" cy="243840"/>
                          </a:xfrm>
                          <a:prstGeom prst="rect">
                            <a:avLst/>
                          </a:prstGeom>
                          <a:solidFill>
                            <a:schemeClr val="bg1"/>
                          </a:solidFill>
                          <a:ln>
                            <a:noFill/>
                          </a:ln>
                        </wps:spPr>
                        <wps:txbx>
                          <w:txbxContent>
                            <w:p w14:paraId="49E43986" w14:textId="77777777" w:rsidR="00EC5F35" w:rsidRPr="00EC5F35" w:rsidRDefault="00EC5F35">
                              <w:pPr>
                                <w:pStyle w:val="CaptionedFigure"/>
                                <w:spacing w:line="480" w:lineRule="auto"/>
                                <w:rPr>
                                  <w:rFonts w:asciiTheme="majorHAnsi" w:hAnsiTheme="majorHAnsi" w:cstheme="majorHAnsi"/>
                                  <w:noProof/>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Change w:id="491" w:author="Sean Duan" w:date="2021-11-02T13:21:00Z">
                                    <w:rPr>
                                      <w:noProof/>
                                    </w:rPr>
                                  </w:rPrChange>
                                </w:rPr>
                              </w:pPr>
                              <w:del w:id="492" w:author="Sean Duan" w:date="2021-11-02T13:18:00Z">
                                <w:r w:rsidRPr="00EC5F35" w:rsidDel="0019110E">
                                  <w:rPr>
                                    <w:rFonts w:asciiTheme="majorHAnsi" w:hAnsiTheme="majorHAnsi" w:cstheme="majorHAnsi"/>
                                    <w:noProof/>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Change w:id="493" w:author="Sean Duan" w:date="2021-11-02T13:21:00Z">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PrChange>
                                  </w:rPr>
                                  <w:delText>Your text here</w:delText>
                                </w:r>
                              </w:del>
                              <w:ins w:id="494" w:author="Sean Duan" w:date="2021-11-02T13:18:00Z">
                                <w:r w:rsidRPr="00EC5F35">
                                  <w:rPr>
                                    <w:rFonts w:asciiTheme="majorHAnsi" w:hAnsiTheme="majorHAnsi" w:cstheme="majorHAnsi"/>
                                    <w:noProof/>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Change w:id="495" w:author="Sean Duan" w:date="2021-11-02T13:21:00Z">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PrChange>
                                  </w:rPr>
                                  <w:t>Active</w:t>
                                </w:r>
                              </w:ins>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98F76D" id="Text Box 29" o:spid="_x0000_s1029" type="#_x0000_t202" style="position:absolute;margin-left:15pt;margin-top:48.1pt;width:74.4pt;height:19.2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" fillcolor="white [3212]" stroked="f">
                  <v:textbox>
                    <w:txbxContent>
                      <w:p w14:paraId="49E43986" w14:textId="77777777" w:rsidR="00EC5F35" w:rsidRPr="00EC5F35" w:rsidRDefault="00EC5F35" w:rsidP="00EC5F35">
                        <w:pPr>
                          <w:pStyle w:val="CaptionedFigure"/>
                          <w:spacing w:line="480" w:lineRule="auto"/>
                          <w:rPr>
                            <w:rFonts w:asciiTheme="majorHAnsi" w:hAnsiTheme="majorHAnsi" w:cstheme="majorHAnsi"/>
                            <w:noProof/>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Change w:id="415" w:author="Sean Duan" w:date="2021-11-02T13:21:00Z">
                              <w:rPr>
                                <w:noProof/>
                              </w:rPr>
                            </w:rPrChange>
                          </w:rPr>
                          <w:pPrChange w:id="416" w:author="Sean Duan" w:date="2021-11-02T13:21:00Z">
                            <w:pPr>
                              <w:pStyle w:val="CaptionedFigure"/>
                              <w:spacing w:line="480" w:lineRule="auto"/>
                            </w:pPr>
                          </w:pPrChange>
                        </w:pPr>
                        <w:del w:id="417" w:author="Sean Duan" w:date="2021-11-02T13:18:00Z">
                          <w:r w:rsidRPr="00EC5F35" w:rsidDel="0019110E">
                            <w:rPr>
                              <w:rFonts w:asciiTheme="majorHAnsi" w:hAnsiTheme="majorHAnsi" w:cstheme="majorHAnsi"/>
                              <w:noProof/>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Change w:id="418" w:author="Sean Duan" w:date="2021-11-02T13:21:00Z">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PrChange>
                            </w:rPr>
                            <w:delText>Your text here</w:delText>
                          </w:r>
                        </w:del>
                        <w:ins w:id="419" w:author="Sean Duan" w:date="2021-11-02T13:18:00Z">
                          <w:r w:rsidRPr="00EC5F35">
                            <w:rPr>
                              <w:rFonts w:asciiTheme="majorHAnsi" w:hAnsiTheme="majorHAnsi" w:cstheme="majorHAnsi"/>
                              <w:noProof/>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Change w:id="420" w:author="Sean Duan" w:date="2021-11-02T13:21:00Z">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PrChange>
                            </w:rPr>
                            <w:t>Active</w:t>
                          </w:r>
                        </w:ins>
                      </w:p>
                    </w:txbxContent>
                  </v:textbox>
                </v:shape>
              </w:pict>
            </mc:Fallback>
          </mc:AlternateContent>
        </w:r>
      </w:ins>
      <w:r w:rsidR="008C12F4" w:rsidRPr="00352544">
        <w:rPr>
          <w:noProof/>
        </w:rPr>
        <w:drawing>
          <wp:inline distT="0" distB="0" distL="0" distR="0" wp14:anchorId="3FE58D8A" wp14:editId="6473B86E">
            <wp:extent cx="5334000" cy="2428746"/>
            <wp:effectExtent l="0" t="0" r="0" b="0"/>
            <wp:docPr id="5" name="Picture" descr="Frequentist Model of Intervention on UHC Support"/>
            <wp:cNvGraphicFramePr/>
            <a:graphic xmlns:a="http://schemas.openxmlformats.org/drawingml/2006/main">
              <a:graphicData uri="http://schemas.openxmlformats.org/drawingml/2006/picture">
                <pic:pic xmlns:pic="http://schemas.openxmlformats.org/drawingml/2006/picture">
                  <pic:nvPicPr>
                    <pic:cNvPr id="0" name="Picture" descr="study_2_table_1.png"/>
                    <pic:cNvPicPr>
                      <a:picLocks noChangeAspect="1" noChangeArrowheads="1"/>
                    </pic:cNvPicPr>
                  </pic:nvPicPr>
                  <pic:blipFill>
                    <a:blip r:embed="rId16"/>
                    <a:stretch>
                      <a:fillRect/>
                    </a:stretch>
                  </pic:blipFill>
                  <pic:spPr bwMode="auto">
                    <a:xfrm>
                      <a:off x="0" y="0"/>
                      <a:ext cx="5334000" cy="2428746"/>
                    </a:xfrm>
                    <a:prstGeom prst="rect">
                      <a:avLst/>
                    </a:prstGeom>
                    <a:noFill/>
                    <a:ln w="9525">
                      <a:noFill/>
                      <a:headEnd/>
                      <a:tailEnd/>
                    </a:ln>
                  </pic:spPr>
                </pic:pic>
              </a:graphicData>
            </a:graphic>
          </wp:inline>
        </w:drawing>
      </w:r>
    </w:p>
    <w:p w14:paraId="2B36A3C3" w14:textId="77777777" w:rsidR="00481107" w:rsidRPr="00352544" w:rsidRDefault="008C12F4" w:rsidP="00945302">
      <w:pPr>
        <w:pStyle w:val="ImageCaption"/>
        <w:spacing w:line="480" w:lineRule="auto"/>
      </w:pPr>
      <w:r w:rsidRPr="00352544">
        <w:t>Frequentist Model of Intervention on UHC Support</w:t>
      </w:r>
    </w:p>
    <w:p w14:paraId="6A353406" w14:textId="4377C9F6" w:rsidR="00481107" w:rsidRPr="00352544" w:rsidRDefault="008C12F4" w:rsidP="00D20530">
      <w:pPr>
        <w:pStyle w:val="BodyText"/>
        <w:spacing w:line="480" w:lineRule="auto"/>
        <w:ind w:firstLine="720"/>
      </w:pPr>
      <w:r w:rsidRPr="00352544">
        <w:t xml:space="preserve">Descriptive statistics are summarized in the </w:t>
      </w:r>
      <w:r w:rsidR="00CC6E69">
        <w:t>t</w:t>
      </w:r>
      <w:r w:rsidRPr="00352544">
        <w:t xml:space="preserve">able above. Hypothesis 1 was analyzed using a linear mixed model fitted to our support for UHC outcome measure. We did not observe a statistically significant linear main effect for our </w:t>
      </w:r>
      <w:del w:id="496" w:author="Sean Duan" w:date="2021-10-28T13:43:00Z">
        <w:r w:rsidRPr="00352544" w:rsidDel="00107CC8">
          <w:delText xml:space="preserve">experimental </w:delText>
        </w:r>
      </w:del>
      <w:ins w:id="497" w:author="Sean Duan" w:date="2021-10-28T13:43:00Z">
        <w:r w:rsidR="00107CC8">
          <w:t>‘ac</w:t>
        </w:r>
      </w:ins>
      <w:ins w:id="498" w:author="Sean Duan" w:date="2021-10-28T13:44:00Z">
        <w:r w:rsidR="00107CC8">
          <w:t xml:space="preserve">tive’ </w:t>
        </w:r>
      </w:ins>
      <w:r w:rsidRPr="00352544">
        <w:t xml:space="preserve">intervention, </w:t>
      </w:r>
      <w:r w:rsidRPr="00AB16A3">
        <w:rPr>
          <w:i/>
          <w:iCs/>
        </w:rPr>
        <w:t>t</w:t>
      </w:r>
      <w:r w:rsidRPr="00352544">
        <w:t xml:space="preserve"> (410) = -1.55, </w:t>
      </w:r>
      <w:r w:rsidRPr="00AB16A3">
        <w:rPr>
          <w:i/>
          <w:iCs/>
        </w:rPr>
        <w:t>p</w:t>
      </w:r>
      <w:r w:rsidRPr="00352544">
        <w:t xml:space="preserve"> = .122. We did observe a statistically significant linear main effect of time, </w:t>
      </w:r>
      <w:r w:rsidRPr="00AB16A3">
        <w:rPr>
          <w:i/>
          <w:iCs/>
        </w:rPr>
        <w:t>t</w:t>
      </w:r>
      <w:r w:rsidRPr="00352544">
        <w:t xml:space="preserve"> (410) = 6.09, </w:t>
      </w:r>
      <w:r w:rsidRPr="00AB16A3">
        <w:rPr>
          <w:i/>
          <w:iCs/>
        </w:rPr>
        <w:t>p</w:t>
      </w:r>
      <w:r w:rsidRPr="00352544">
        <w:t xml:space="preserve"> &lt; .001. Support for UHC increased 1.903 points from pre-intervention to post-intervention. We also saw a statistically significant two-way interaction between the linear effect of time and condition, </w:t>
      </w:r>
      <w:proofErr w:type="gramStart"/>
      <w:r w:rsidRPr="00244EC0">
        <w:rPr>
          <w:i/>
          <w:iCs/>
        </w:rPr>
        <w:t>t</w:t>
      </w:r>
      <w:r w:rsidRPr="00352544">
        <w:t>(</w:t>
      </w:r>
      <w:proofErr w:type="gramEnd"/>
      <w:r w:rsidRPr="00352544">
        <w:t>410) = -4.662 ,</w:t>
      </w:r>
      <w:r w:rsidRPr="00244EC0">
        <w:rPr>
          <w:i/>
          <w:iCs/>
        </w:rPr>
        <w:t>p</w:t>
      </w:r>
      <w:r w:rsidRPr="00352544">
        <w:t xml:space="preserve"> &lt; .001. In opposition of H1, as illustrated in</w:t>
      </w:r>
      <w:r w:rsidR="00D20530">
        <w:t xml:space="preserve"> the table of means below</w:t>
      </w:r>
      <w:r w:rsidRPr="00352544">
        <w:t xml:space="preserve">, the </w:t>
      </w:r>
      <w:ins w:id="499" w:author="Sean Duan" w:date="2021-10-28T13:44:00Z">
        <w:r w:rsidR="00E63255">
          <w:t xml:space="preserve">‘active’ </w:t>
        </w:r>
      </w:ins>
      <w:r w:rsidRPr="00352544">
        <w:t xml:space="preserve">intervention </w:t>
      </w:r>
      <w:del w:id="500" w:author="Sean Duan" w:date="2021-10-28T13:44:00Z">
        <w:r w:rsidRPr="00352544" w:rsidDel="00E63255">
          <w:delText xml:space="preserve">condition </w:delText>
        </w:r>
      </w:del>
      <w:r w:rsidRPr="00352544">
        <w:t xml:space="preserve">reduces support for UHC as compared to our </w:t>
      </w:r>
      <w:del w:id="501" w:author="Sean Duan" w:date="2021-10-28T13:44:00Z">
        <w:r w:rsidRPr="00352544" w:rsidDel="00AE622E">
          <w:delText>control condition</w:delText>
        </w:r>
      </w:del>
      <w:ins w:id="502" w:author="Sean Duan" w:date="2021-10-28T13:44:00Z">
        <w:r w:rsidR="00AE622E">
          <w:t>‘passive’ intervention</w:t>
        </w:r>
      </w:ins>
      <w:r w:rsidRPr="00352544">
        <w:t>.</w:t>
      </w:r>
      <w:del w:id="503" w:author="Sean Duan" w:date="2021-10-28T13:44:00Z">
        <w:r w:rsidRPr="00352544" w:rsidDel="00AE622E">
          <w:delText xml:space="preserve"> This was opposite to the effect we expected.</w:delText>
        </w:r>
      </w:del>
    </w:p>
    <w:p w14:paraId="1619AF43" w14:textId="6BCF1571" w:rsidR="00481107" w:rsidRPr="00352544" w:rsidRDefault="001F582F" w:rsidP="00945302">
      <w:pPr>
        <w:pStyle w:val="CaptionedFigure"/>
        <w:spacing w:line="480" w:lineRule="auto"/>
      </w:pPr>
      <w:ins w:id="504" w:author="Sean Duan" w:date="2021-11-02T16:04:00Z">
        <w:r>
          <w:rPr>
            <w:noProof/>
          </w:rPr>
          <w:lastRenderedPageBreak/>
          <mc:AlternateContent>
            <mc:Choice Requires="wps">
              <w:drawing>
                <wp:anchor distT="0" distB="0" distL="114300" distR="114300" simplePos="0" relativeHeight="251682816" behindDoc="0" locked="0" layoutInCell="1" allowOverlap="1" wp14:anchorId="027692E1" wp14:editId="289D3855">
                  <wp:simplePos x="0" y="0"/>
                  <wp:positionH relativeFrom="column">
                    <wp:posOffset>3746500</wp:posOffset>
                  </wp:positionH>
                  <wp:positionV relativeFrom="paragraph">
                    <wp:posOffset>31750</wp:posOffset>
                  </wp:positionV>
                  <wp:extent cx="1035050" cy="6350"/>
                  <wp:effectExtent l="0" t="0" r="31750" b="31750"/>
                  <wp:wrapNone/>
                  <wp:docPr id="200" name="Straight Connector 200"/>
                  <wp:cNvGraphicFramePr/>
                  <a:graphic xmlns:a="http://schemas.openxmlformats.org/drawingml/2006/main">
                    <a:graphicData uri="http://schemas.microsoft.com/office/word/2010/wordprocessingShape">
                      <wps:wsp>
                        <wps:cNvCnPr/>
                        <wps:spPr>
                          <a:xfrm>
                            <a:off x="0" y="0"/>
                            <a:ext cx="1035050" cy="63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541EF5F" id="Straight Connector 200" o:spid="_x0000_s1026" style="position:absolute;z-index:251682816;visibility:visible;mso-wrap-style:square;mso-wrap-distance-left:9pt;mso-wrap-distance-top:0;mso-wrap-distance-right:9pt;mso-wrap-distance-bottom:0;mso-position-horizontal:absolute;mso-position-horizontal-relative:text;mso-position-vertical:absolute;mso-position-vertical-relative:text" from="295pt,2.5pt" to="376.5pt,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" strokecolor="black [3040]"/>
              </w:pict>
            </mc:Fallback>
          </mc:AlternateContent>
        </w:r>
      </w:ins>
      <w:ins w:id="505" w:author="Sean Duan" w:date="2021-11-02T16:03:00Z">
        <w:r>
          <w:rPr>
            <w:noProof/>
          </w:rPr>
          <mc:AlternateContent>
            <mc:Choice Requires="wps">
              <w:drawing>
                <wp:anchor distT="0" distB="0" distL="114300" distR="114300" simplePos="0" relativeHeight="251681792" behindDoc="0" locked="0" layoutInCell="1" allowOverlap="1" wp14:anchorId="59895C8C" wp14:editId="500822C3">
                  <wp:simplePos x="0" y="0"/>
                  <wp:positionH relativeFrom="column">
                    <wp:posOffset>2463800</wp:posOffset>
                  </wp:positionH>
                  <wp:positionV relativeFrom="paragraph">
                    <wp:posOffset>38100</wp:posOffset>
                  </wp:positionV>
                  <wp:extent cx="546100" cy="0"/>
                  <wp:effectExtent l="0" t="0" r="0" b="0"/>
                  <wp:wrapNone/>
                  <wp:docPr id="192" name="Straight Connector 192"/>
                  <wp:cNvGraphicFramePr/>
                  <a:graphic xmlns:a="http://schemas.openxmlformats.org/drawingml/2006/main">
                    <a:graphicData uri="http://schemas.microsoft.com/office/word/2010/wordprocessingShape">
                      <wps:wsp>
                        <wps:cNvCnPr/>
                        <wps:spPr>
                          <a:xfrm>
                            <a:off x="0" y="0"/>
                            <a:ext cx="546100" cy="0"/>
                          </a:xfrm>
                          <a:prstGeom prst="line">
                            <a:avLst/>
                          </a:prstGeom>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DF02FB7" id="Straight Connector 192" o:spid="_x0000_s1026" style="position:absolute;z-index:251681792;visibility:visible;mso-wrap-style:square;mso-wrap-distance-left:9pt;mso-wrap-distance-top:0;mso-wrap-distance-right:9pt;mso-wrap-distance-bottom:0;mso-position-horizontal:absolute;mso-position-horizontal-relative:text;mso-position-vertical:absolute;mso-position-vertical-relative:text" from="194pt,3pt" to="237pt,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" strokecolor="black [3040]"/>
              </w:pict>
            </mc:Fallback>
          </mc:AlternateContent>
        </w:r>
      </w:ins>
      <w:ins w:id="506" w:author="Sean Duan" w:date="2021-11-02T13:23:00Z">
        <w:r>
          <w:rPr>
            <w:noProof/>
          </w:rPr>
          <mc:AlternateContent>
            <mc:Choice Requires="wps">
              <w:drawing>
                <wp:anchor distT="0" distB="0" distL="114300" distR="114300" simplePos="0" relativeHeight="251669504" behindDoc="0" locked="0" layoutInCell="1" allowOverlap="1" wp14:anchorId="31A87865" wp14:editId="7A16E04B">
                  <wp:simplePos x="0" y="0"/>
                  <wp:positionH relativeFrom="column">
                    <wp:posOffset>3776980</wp:posOffset>
                  </wp:positionH>
                  <wp:positionV relativeFrom="paragraph">
                    <wp:posOffset>-6350</wp:posOffset>
                  </wp:positionV>
                  <wp:extent cx="800100" cy="206829"/>
                  <wp:effectExtent l="0" t="0" r="0" b="3175"/>
                  <wp:wrapNone/>
                  <wp:docPr id="193" name="Text Box 193"/>
                  <wp:cNvGraphicFramePr/>
                  <a:graphic xmlns:a="http://schemas.openxmlformats.org/drawingml/2006/main">
                    <a:graphicData uri="http://schemas.microsoft.com/office/word/2010/wordprocessingShape">
                      <wps:wsp>
                        <wps:cNvSpPr txBox="1"/>
                        <wps:spPr>
                          <a:xfrm>
                            <a:off x="0" y="0"/>
                            <a:ext cx="800100" cy="206829"/>
                          </a:xfrm>
                          <a:prstGeom prst="rect">
                            <a:avLst/>
                          </a:prstGeom>
                          <a:solidFill>
                            <a:schemeClr val="bg1"/>
                          </a:solidFill>
                          <a:ln>
                            <a:noFill/>
                          </a:ln>
                        </wps:spPr>
                        <wps:txbx>
                          <w:txbxContent>
                            <w:p w14:paraId="38CA6500" w14:textId="4954CC44" w:rsidR="004F57C5" w:rsidRPr="008077BD" w:rsidRDefault="004F57C5">
                              <w:pPr>
                                <w:pStyle w:val="CaptionedFigure"/>
                                <w:spacing w:line="480" w:lineRule="auto"/>
                                <w:jc w:val="center"/>
                                <w:rPr>
                                  <w:rFonts w:asciiTheme="majorHAnsi" w:hAnsiTheme="majorHAnsi" w:cstheme="majorHAnsi"/>
                                  <w:noProof/>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Change w:id="507" w:author="Sean Duan" w:date="2021-11-02T13:23:00Z">
                                    <w:rPr>
                                      <w:noProof/>
                                    </w:rPr>
                                  </w:rPrChange>
                                </w:rPr>
                                <w:pPrChange w:id="508" w:author="Sean Duan" w:date="2021-11-02T13:24:00Z">
                                  <w:pPr>
                                    <w:pStyle w:val="CaptionedFigure"/>
                                    <w:spacing w:line="480" w:lineRule="auto"/>
                                  </w:pPr>
                                </w:pPrChange>
                              </w:pPr>
                              <w:del w:id="509" w:author="Sean Duan" w:date="2021-11-02T13:18:00Z">
                                <w:r w:rsidRPr="008077BD" w:rsidDel="0019110E">
                                  <w:rPr>
                                    <w:rFonts w:asciiTheme="majorHAnsi" w:hAnsiTheme="majorHAnsi" w:cstheme="majorHAnsi"/>
                                    <w:noProof/>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Change w:id="510" w:author="Sean Duan" w:date="2021-11-02T13:23:00Z">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PrChange>
                                  </w:rPr>
                                  <w:delText>Your text here</w:delText>
                                </w:r>
                              </w:del>
                              <w:ins w:id="511" w:author="Sean Duan" w:date="2021-11-02T13:24:00Z">
                                <w:r>
                                  <w:rPr>
                                    <w:rFonts w:asciiTheme="majorHAnsi" w:hAnsiTheme="majorHAnsi" w:cstheme="majorHAnsi"/>
                                    <w:noProof/>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Passive</w:t>
                                </w:r>
                              </w:ins>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1A87865" id="_x0000_t202" coordsize="21600,21600" o:spt="202" path="m,l,21600r21600,l21600,xe">
                  <v:stroke joinstyle="miter"/>
                  <v:path gradientshapeok="t" o:connecttype="rect"/>
                </v:shapetype>
                <v:shape id="Text Box 193" o:spid="_x0000_s1030" type="#_x0000_t202" style="position:absolute;margin-left:297.4pt;margin-top:-.5pt;width:63pt;height:16.3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" fillcolor="white [3212]" stroked="f">
                  <v:textbox>
                    <w:txbxContent>
                      <w:p w14:paraId="38CA6500" w14:textId="4954CC44" w:rsidR="004F57C5" w:rsidRPr="008077BD" w:rsidRDefault="004F57C5">
                        <w:pPr>
                          <w:pStyle w:val="CaptionedFigure"/>
                          <w:spacing w:line="480" w:lineRule="auto"/>
                          <w:jc w:val="center"/>
                          <w:rPr>
                            <w:rFonts w:asciiTheme="majorHAnsi" w:hAnsiTheme="majorHAnsi" w:cstheme="majorHAnsi"/>
                            <w:noProof/>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Change w:id="512" w:author="Sean Duan" w:date="2021-11-02T13:23:00Z">
                              <w:rPr>
                                <w:noProof/>
                              </w:rPr>
                            </w:rPrChange>
                          </w:rPr>
                          <w:pPrChange w:id="513" w:author="Sean Duan" w:date="2021-11-02T13:24:00Z">
                            <w:pPr>
                              <w:pStyle w:val="CaptionedFigure"/>
                              <w:spacing w:line="480" w:lineRule="auto"/>
                            </w:pPr>
                          </w:pPrChange>
                        </w:pPr>
                        <w:del w:id="514" w:author="Sean Duan" w:date="2021-11-02T13:18:00Z">
                          <w:r w:rsidRPr="008077BD" w:rsidDel="0019110E">
                            <w:rPr>
                              <w:rFonts w:asciiTheme="majorHAnsi" w:hAnsiTheme="majorHAnsi" w:cstheme="majorHAnsi"/>
                              <w:noProof/>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Change w:id="515" w:author="Sean Duan" w:date="2021-11-02T13:23:00Z">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PrChange>
                            </w:rPr>
                            <w:delText>Your text here</w:delText>
                          </w:r>
                        </w:del>
                        <w:ins w:id="516" w:author="Sean Duan" w:date="2021-11-02T13:24:00Z">
                          <w:r>
                            <w:rPr>
                              <w:rFonts w:asciiTheme="majorHAnsi" w:hAnsiTheme="majorHAnsi" w:cstheme="majorHAnsi"/>
                              <w:noProof/>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Passive</w:t>
                          </w:r>
                        </w:ins>
                      </w:p>
                    </w:txbxContent>
                  </v:textbox>
                </v:shape>
              </w:pict>
            </mc:Fallback>
          </mc:AlternateContent>
        </w:r>
      </w:ins>
      <w:ins w:id="517" w:author="Sean Duan" w:date="2021-11-02T13:22:00Z">
        <w:r w:rsidR="004F57C5">
          <w:rPr>
            <w:noProof/>
          </w:rPr>
          <mc:AlternateContent>
            <mc:Choice Requires="wps">
              <w:drawing>
                <wp:anchor distT="0" distB="0" distL="114300" distR="114300" simplePos="0" relativeHeight="251667456" behindDoc="0" locked="0" layoutInCell="1" allowOverlap="1" wp14:anchorId="7DB28D39" wp14:editId="489063F7">
                  <wp:simplePos x="0" y="0"/>
                  <wp:positionH relativeFrom="column">
                    <wp:posOffset>2476500</wp:posOffset>
                  </wp:positionH>
                  <wp:positionV relativeFrom="paragraph">
                    <wp:posOffset>5443</wp:posOffset>
                  </wp:positionV>
                  <wp:extent cx="457200" cy="199208"/>
                  <wp:effectExtent l="0" t="0" r="0" b="0"/>
                  <wp:wrapNone/>
                  <wp:docPr id="31" name="Text Box 31"/>
                  <wp:cNvGraphicFramePr/>
                  <a:graphic xmlns:a="http://schemas.openxmlformats.org/drawingml/2006/main">
                    <a:graphicData uri="http://schemas.microsoft.com/office/word/2010/wordprocessingShape">
                      <wps:wsp>
                        <wps:cNvSpPr txBox="1"/>
                        <wps:spPr>
                          <a:xfrm>
                            <a:off x="0" y="0"/>
                            <a:ext cx="457200" cy="199208"/>
                          </a:xfrm>
                          <a:prstGeom prst="rect">
                            <a:avLst/>
                          </a:prstGeom>
                          <a:solidFill>
                            <a:schemeClr val="bg1"/>
                          </a:solidFill>
                          <a:ln>
                            <a:noFill/>
                          </a:ln>
                        </wps:spPr>
                        <wps:txbx>
                          <w:txbxContent>
                            <w:p w14:paraId="5DEFE068" w14:textId="77777777" w:rsidR="008077BD" w:rsidRPr="008077BD" w:rsidRDefault="008077BD" w:rsidP="008077BD">
                              <w:pPr>
                                <w:pStyle w:val="CaptionedFigure"/>
                                <w:spacing w:line="480" w:lineRule="auto"/>
                                <w:rPr>
                                  <w:rFonts w:asciiTheme="majorHAnsi" w:hAnsiTheme="majorHAnsi" w:cstheme="majorHAnsi"/>
                                  <w:noProof/>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Change w:id="518" w:author="Sean Duan" w:date="2021-11-02T13:23:00Z">
                                    <w:rPr>
                                      <w:noProof/>
                                    </w:rPr>
                                  </w:rPrChange>
                                </w:rPr>
                              </w:pPr>
                              <w:del w:id="519" w:author="Sean Duan" w:date="2021-11-02T13:18:00Z">
                                <w:r w:rsidRPr="008077BD" w:rsidDel="0019110E">
                                  <w:rPr>
                                    <w:rFonts w:asciiTheme="majorHAnsi" w:hAnsiTheme="majorHAnsi" w:cstheme="majorHAnsi"/>
                                    <w:noProof/>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Change w:id="520" w:author="Sean Duan" w:date="2021-11-02T13:23:00Z">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PrChange>
                                  </w:rPr>
                                  <w:delText>Your text here</w:delText>
                                </w:r>
                              </w:del>
                              <w:ins w:id="521" w:author="Sean Duan" w:date="2021-11-02T13:18:00Z">
                                <w:r w:rsidRPr="008077BD">
                                  <w:rPr>
                                    <w:rFonts w:asciiTheme="majorHAnsi" w:hAnsiTheme="majorHAnsi" w:cstheme="majorHAnsi"/>
                                    <w:noProof/>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Change w:id="522" w:author="Sean Duan" w:date="2021-11-02T13:23:00Z">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PrChange>
                                  </w:rPr>
                                  <w:t>Active</w:t>
                                </w:r>
                              </w:ins>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B28D39" id="Text Box 31" o:spid="_x0000_s1031" type="#_x0000_t202" style="position:absolute;margin-left:195pt;margin-top:.45pt;width:36pt;height:15.7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" fillcolor="white [3212]" stroked="f">
                  <v:textbox>
                    <w:txbxContent>
                      <w:p w14:paraId="5DEFE068" w14:textId="77777777" w:rsidR="008077BD" w:rsidRPr="008077BD" w:rsidRDefault="008077BD" w:rsidP="008077BD">
                        <w:pPr>
                          <w:pStyle w:val="CaptionedFigure"/>
                          <w:spacing w:line="480" w:lineRule="auto"/>
                          <w:rPr>
                            <w:rFonts w:asciiTheme="majorHAnsi" w:hAnsiTheme="majorHAnsi" w:cstheme="majorHAnsi"/>
                            <w:noProof/>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Change w:id="523" w:author="Sean Duan" w:date="2021-11-02T13:23:00Z">
                              <w:rPr>
                                <w:noProof/>
                              </w:rPr>
                            </w:rPrChange>
                          </w:rPr>
                        </w:pPr>
                        <w:del w:id="524" w:author="Sean Duan" w:date="2021-11-02T13:18:00Z">
                          <w:r w:rsidRPr="008077BD" w:rsidDel="0019110E">
                            <w:rPr>
                              <w:rFonts w:asciiTheme="majorHAnsi" w:hAnsiTheme="majorHAnsi" w:cstheme="majorHAnsi"/>
                              <w:noProof/>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Change w:id="525" w:author="Sean Duan" w:date="2021-11-02T13:23:00Z">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PrChange>
                            </w:rPr>
                            <w:delText>Your text here</w:delText>
                          </w:r>
                        </w:del>
                        <w:ins w:id="526" w:author="Sean Duan" w:date="2021-11-02T13:18:00Z">
                          <w:r w:rsidRPr="008077BD">
                            <w:rPr>
                              <w:rFonts w:asciiTheme="majorHAnsi" w:hAnsiTheme="majorHAnsi" w:cstheme="majorHAnsi"/>
                              <w:noProof/>
                              <w:color w:val="000000" w:themeColor="text1"/>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Change w:id="527" w:author="Sean Duan" w:date="2021-11-02T13:23:00Z">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PrChange>
                            </w:rPr>
                            <w:t>Active</w:t>
                          </w:r>
                        </w:ins>
                      </w:p>
                    </w:txbxContent>
                  </v:textbox>
                </v:shape>
              </w:pict>
            </mc:Fallback>
          </mc:AlternateContent>
        </w:r>
      </w:ins>
      <w:r w:rsidR="008C12F4" w:rsidRPr="00352544">
        <w:rPr>
          <w:noProof/>
        </w:rPr>
        <w:drawing>
          <wp:inline distT="0" distB="0" distL="0" distR="0" wp14:anchorId="467730DF" wp14:editId="75796551">
            <wp:extent cx="5334000" cy="2390516"/>
            <wp:effectExtent l="0" t="0" r="0" b="0"/>
            <wp:docPr id="6" name="Picture" descr="Table of Means"/>
            <wp:cNvGraphicFramePr/>
            <a:graphic xmlns:a="http://schemas.openxmlformats.org/drawingml/2006/main">
              <a:graphicData uri="http://schemas.openxmlformats.org/drawingml/2006/picture">
                <pic:pic xmlns:pic="http://schemas.openxmlformats.org/drawingml/2006/picture">
                  <pic:nvPicPr>
                    <pic:cNvPr id="0" name="Picture" descr="study_2_table_2.png"/>
                    <pic:cNvPicPr>
                      <a:picLocks noChangeAspect="1" noChangeArrowheads="1"/>
                    </pic:cNvPicPr>
                  </pic:nvPicPr>
                  <pic:blipFill>
                    <a:blip r:embed="rId17"/>
                    <a:stretch>
                      <a:fillRect/>
                    </a:stretch>
                  </pic:blipFill>
                  <pic:spPr bwMode="auto">
                    <a:xfrm>
                      <a:off x="0" y="0"/>
                      <a:ext cx="5334000" cy="2390516"/>
                    </a:xfrm>
                    <a:prstGeom prst="rect">
                      <a:avLst/>
                    </a:prstGeom>
                    <a:noFill/>
                    <a:ln w="9525">
                      <a:noFill/>
                      <a:headEnd/>
                      <a:tailEnd/>
                    </a:ln>
                  </pic:spPr>
                </pic:pic>
              </a:graphicData>
            </a:graphic>
          </wp:inline>
        </w:drawing>
      </w:r>
    </w:p>
    <w:p w14:paraId="72655216" w14:textId="6EB2E530" w:rsidR="00481107" w:rsidRPr="00352544" w:rsidRDefault="008C12F4" w:rsidP="00945302">
      <w:pPr>
        <w:pStyle w:val="ImageCaption"/>
        <w:spacing w:line="480" w:lineRule="auto"/>
      </w:pPr>
      <w:r w:rsidRPr="00352544">
        <w:t>Table of Means</w:t>
      </w:r>
    </w:p>
    <w:p w14:paraId="340B1166" w14:textId="293621BA" w:rsidR="00481107" w:rsidRPr="00352544" w:rsidRDefault="001D3123" w:rsidP="00945302">
      <w:pPr>
        <w:pStyle w:val="CaptionedFigure"/>
        <w:spacing w:line="480" w:lineRule="auto"/>
      </w:pPr>
      <w:ins w:id="528" w:author="Sean Duan" w:date="2021-11-02T13:26:00Z">
        <w:r>
          <w:rPr>
            <w:noProof/>
          </w:rPr>
          <mc:AlternateContent>
            <mc:Choice Requires="wps">
              <w:drawing>
                <wp:anchor distT="0" distB="0" distL="114300" distR="114300" simplePos="0" relativeHeight="251673600" behindDoc="0" locked="0" layoutInCell="1" allowOverlap="1" wp14:anchorId="1CB8B25E" wp14:editId="587779C7">
                  <wp:simplePos x="0" y="0"/>
                  <wp:positionH relativeFrom="margin">
                    <wp:posOffset>3223260</wp:posOffset>
                  </wp:positionH>
                  <wp:positionV relativeFrom="paragraph">
                    <wp:posOffset>314960</wp:posOffset>
                  </wp:positionV>
                  <wp:extent cx="693420" cy="228600"/>
                  <wp:effectExtent l="0" t="0" r="0" b="0"/>
                  <wp:wrapNone/>
                  <wp:docPr id="195" name="Text Box 195"/>
                  <wp:cNvGraphicFramePr/>
                  <a:graphic xmlns:a="http://schemas.openxmlformats.org/drawingml/2006/main">
                    <a:graphicData uri="http://schemas.microsoft.com/office/word/2010/wordprocessingShape">
                      <wps:wsp>
                        <wps:cNvSpPr txBox="1"/>
                        <wps:spPr>
                          <a:xfrm>
                            <a:off x="0" y="0"/>
                            <a:ext cx="693420" cy="228600"/>
                          </a:xfrm>
                          <a:prstGeom prst="rect">
                            <a:avLst/>
                          </a:prstGeom>
                          <a:solidFill>
                            <a:schemeClr val="bg1">
                              <a:lumMod val="85000"/>
                            </a:schemeClr>
                          </a:solidFill>
                          <a:ln>
                            <a:noFill/>
                          </a:ln>
                        </wps:spPr>
                        <wps:txbx>
                          <w:txbxContent>
                            <w:p w14:paraId="11C322B0" w14:textId="77777777" w:rsidR="001D3123" w:rsidRPr="001D3123" w:rsidRDefault="001D3123">
                              <w:pPr>
                                <w:pStyle w:val="CaptionedFigure"/>
                                <w:spacing w:line="480" w:lineRule="auto"/>
                                <w:jc w:val="center"/>
                                <w:rPr>
                                  <w:rFonts w:asciiTheme="majorHAnsi" w:hAnsiTheme="majorHAnsi" w:cstheme="majorHAnsi"/>
                                  <w:noProof/>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Change w:id="529" w:author="Sean Duan" w:date="2021-11-02T13:25:00Z">
                                    <w:rPr>
                                      <w:noProof/>
                                    </w:rPr>
                                  </w:rPrChange>
                                </w:rPr>
                                <w:pPrChange w:id="530" w:author="Sean Duan" w:date="2021-11-02T13:25:00Z">
                                  <w:pPr>
                                    <w:pStyle w:val="CaptionedFigure"/>
                                    <w:spacing w:line="480" w:lineRule="auto"/>
                                  </w:pPr>
                                </w:pPrChange>
                              </w:pPr>
                              <w:del w:id="531" w:author="Sean Duan" w:date="2021-11-02T13:18:00Z">
                                <w:r w:rsidRPr="001D3123" w:rsidDel="0019110E">
                                  <w:rPr>
                                    <w:rFonts w:asciiTheme="majorHAnsi" w:hAnsiTheme="majorHAnsi" w:cstheme="majorHAnsi"/>
                                    <w:noProof/>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Change w:id="532" w:author="Sean Duan" w:date="2021-11-02T13:25:00Z">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PrChange>
                                  </w:rPr>
                                  <w:delText>Your text here</w:delText>
                                </w:r>
                              </w:del>
                              <w:ins w:id="533" w:author="Sean Duan" w:date="2021-11-02T13:18:00Z">
                                <w:r w:rsidRPr="001D3123">
                                  <w:rPr>
                                    <w:rFonts w:asciiTheme="majorHAnsi" w:hAnsiTheme="majorHAnsi" w:cstheme="majorHAnsi"/>
                                    <w:noProof/>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Change w:id="534" w:author="Sean Duan" w:date="2021-11-02T13:25:00Z">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PrChange>
                                  </w:rPr>
                                  <w:t>Active</w:t>
                                </w:r>
                              </w:ins>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B8B25E" id="Text Box 195" o:spid="_x0000_s1032" type="#_x0000_t202" style="position:absolute;margin-left:253.8pt;margin-top:24.8pt;width:54.6pt;height:18pt;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" fillcolor="#d8d8d8 [2732]" stroked="f">
                  <v:textbox>
                    <w:txbxContent>
                      <w:p w14:paraId="11C322B0" w14:textId="77777777" w:rsidR="001D3123" w:rsidRPr="001D3123" w:rsidRDefault="001D3123" w:rsidP="001D3123">
                        <w:pPr>
                          <w:pStyle w:val="CaptionedFigure"/>
                          <w:spacing w:line="480" w:lineRule="auto"/>
                          <w:jc w:val="center"/>
                          <w:rPr>
                            <w:rFonts w:asciiTheme="majorHAnsi" w:hAnsiTheme="majorHAnsi" w:cstheme="majorHAnsi"/>
                            <w:noProof/>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Change w:id="458" w:author="Sean Duan" w:date="2021-11-02T13:25:00Z">
                              <w:rPr>
                                <w:noProof/>
                              </w:rPr>
                            </w:rPrChange>
                          </w:rPr>
                          <w:pPrChange w:id="459" w:author="Sean Duan" w:date="2021-11-02T13:25:00Z">
                            <w:pPr>
                              <w:pStyle w:val="CaptionedFigure"/>
                              <w:spacing w:line="480" w:lineRule="auto"/>
                            </w:pPr>
                          </w:pPrChange>
                        </w:pPr>
                        <w:del w:id="460" w:author="Sean Duan" w:date="2021-11-02T13:18:00Z">
                          <w:r w:rsidRPr="001D3123" w:rsidDel="0019110E">
                            <w:rPr>
                              <w:rFonts w:asciiTheme="majorHAnsi" w:hAnsiTheme="majorHAnsi" w:cstheme="majorHAnsi"/>
                              <w:noProof/>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Change w:id="461" w:author="Sean Duan" w:date="2021-11-02T13:25:00Z">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PrChange>
                            </w:rPr>
                            <w:delText>Your text here</w:delText>
                          </w:r>
                        </w:del>
                        <w:ins w:id="462" w:author="Sean Duan" w:date="2021-11-02T13:18:00Z">
                          <w:r w:rsidRPr="001D3123">
                            <w:rPr>
                              <w:rFonts w:asciiTheme="majorHAnsi" w:hAnsiTheme="majorHAnsi" w:cstheme="majorHAnsi"/>
                              <w:noProof/>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Change w:id="463" w:author="Sean Duan" w:date="2021-11-02T13:25:00Z">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PrChange>
                            </w:rPr>
                            <w:t>Active</w:t>
                          </w:r>
                        </w:ins>
                      </w:p>
                    </w:txbxContent>
                  </v:textbox>
                  <w10:wrap anchorx="margin"/>
                </v:shape>
              </w:pict>
            </mc:Fallback>
          </mc:AlternateContent>
        </w:r>
      </w:ins>
      <w:ins w:id="535" w:author="Sean Duan" w:date="2021-11-02T13:25:00Z">
        <w:r>
          <w:rPr>
            <w:noProof/>
          </w:rPr>
          <mc:AlternateContent>
            <mc:Choice Requires="wps">
              <w:drawing>
                <wp:anchor distT="0" distB="0" distL="114300" distR="114300" simplePos="0" relativeHeight="251671552" behindDoc="0" locked="0" layoutInCell="1" allowOverlap="1" wp14:anchorId="5292A70B" wp14:editId="0389F03A">
                  <wp:simplePos x="0" y="0"/>
                  <wp:positionH relativeFrom="margin">
                    <wp:posOffset>1211580</wp:posOffset>
                  </wp:positionH>
                  <wp:positionV relativeFrom="paragraph">
                    <wp:posOffset>314960</wp:posOffset>
                  </wp:positionV>
                  <wp:extent cx="693420" cy="228600"/>
                  <wp:effectExtent l="0" t="0" r="0" b="0"/>
                  <wp:wrapNone/>
                  <wp:docPr id="194" name="Text Box 194"/>
                  <wp:cNvGraphicFramePr/>
                  <a:graphic xmlns:a="http://schemas.openxmlformats.org/drawingml/2006/main">
                    <a:graphicData uri="http://schemas.microsoft.com/office/word/2010/wordprocessingShape">
                      <wps:wsp>
                        <wps:cNvSpPr txBox="1"/>
                        <wps:spPr>
                          <a:xfrm>
                            <a:off x="0" y="0"/>
                            <a:ext cx="693420" cy="228600"/>
                          </a:xfrm>
                          <a:prstGeom prst="rect">
                            <a:avLst/>
                          </a:prstGeom>
                          <a:solidFill>
                            <a:schemeClr val="bg1">
                              <a:lumMod val="85000"/>
                            </a:schemeClr>
                          </a:solidFill>
                          <a:ln>
                            <a:noFill/>
                          </a:ln>
                        </wps:spPr>
                        <wps:txbx>
                          <w:txbxContent>
                            <w:p w14:paraId="39235331" w14:textId="476217C7" w:rsidR="001D3123" w:rsidRPr="001D3123" w:rsidRDefault="001D3123">
                              <w:pPr>
                                <w:pStyle w:val="CaptionedFigure"/>
                                <w:spacing w:line="480" w:lineRule="auto"/>
                                <w:jc w:val="center"/>
                                <w:rPr>
                                  <w:rFonts w:asciiTheme="majorHAnsi" w:hAnsiTheme="majorHAnsi" w:cstheme="majorHAnsi"/>
                                  <w:noProof/>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Change w:id="536" w:author="Sean Duan" w:date="2021-11-02T13:25:00Z">
                                    <w:rPr>
                                      <w:noProof/>
                                    </w:rPr>
                                  </w:rPrChange>
                                </w:rPr>
                                <w:pPrChange w:id="537" w:author="Sean Duan" w:date="2021-11-02T13:25:00Z">
                                  <w:pPr>
                                    <w:pStyle w:val="CaptionedFigure"/>
                                    <w:spacing w:line="480" w:lineRule="auto"/>
                                  </w:pPr>
                                </w:pPrChange>
                              </w:pPr>
                              <w:del w:id="538" w:author="Sean Duan" w:date="2021-11-02T13:18:00Z">
                                <w:r w:rsidRPr="001D3123" w:rsidDel="0019110E">
                                  <w:rPr>
                                    <w:rFonts w:asciiTheme="majorHAnsi" w:hAnsiTheme="majorHAnsi" w:cstheme="majorHAnsi"/>
                                    <w:noProof/>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Change w:id="539" w:author="Sean Duan" w:date="2021-11-02T13:25:00Z">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PrChange>
                                  </w:rPr>
                                  <w:delText>Your text here</w:delText>
                                </w:r>
                              </w:del>
                              <w:ins w:id="540" w:author="Sean Duan" w:date="2021-11-02T13:26:00Z">
                                <w:r>
                                  <w:rPr>
                                    <w:rFonts w:asciiTheme="majorHAnsi" w:hAnsiTheme="majorHAnsi" w:cstheme="majorHAnsi"/>
                                    <w:noProof/>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Passive</w:t>
                                </w:r>
                              </w:ins>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92A70B" id="Text Box 194" o:spid="_x0000_s1033" type="#_x0000_t202" style="position:absolute;margin-left:95.4pt;margin-top:24.8pt;width:54.6pt;height:18pt;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" fillcolor="#d8d8d8 [2732]" stroked="f">
                  <v:textbox>
                    <w:txbxContent>
                      <w:p w14:paraId="39235331" w14:textId="476217C7" w:rsidR="001D3123" w:rsidRPr="001D3123" w:rsidRDefault="001D3123" w:rsidP="001D3123">
                        <w:pPr>
                          <w:pStyle w:val="CaptionedFigure"/>
                          <w:spacing w:line="480" w:lineRule="auto"/>
                          <w:jc w:val="center"/>
                          <w:rPr>
                            <w:rFonts w:asciiTheme="majorHAnsi" w:hAnsiTheme="majorHAnsi" w:cstheme="majorHAnsi"/>
                            <w:noProof/>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Change w:id="470" w:author="Sean Duan" w:date="2021-11-02T13:25:00Z">
                              <w:rPr>
                                <w:noProof/>
                              </w:rPr>
                            </w:rPrChange>
                          </w:rPr>
                          <w:pPrChange w:id="471" w:author="Sean Duan" w:date="2021-11-02T13:25:00Z">
                            <w:pPr>
                              <w:pStyle w:val="CaptionedFigure"/>
                              <w:spacing w:line="480" w:lineRule="auto"/>
                            </w:pPr>
                          </w:pPrChange>
                        </w:pPr>
                        <w:del w:id="472" w:author="Sean Duan" w:date="2021-11-02T13:18:00Z">
                          <w:r w:rsidRPr="001D3123" w:rsidDel="0019110E">
                            <w:rPr>
                              <w:rFonts w:asciiTheme="majorHAnsi" w:hAnsiTheme="majorHAnsi" w:cstheme="majorHAnsi"/>
                              <w:noProof/>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Change w:id="473" w:author="Sean Duan" w:date="2021-11-02T13:25:00Z">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PrChange>
                            </w:rPr>
                            <w:delText>Your text here</w:delText>
                          </w:r>
                        </w:del>
                        <w:ins w:id="474" w:author="Sean Duan" w:date="2021-11-02T13:26:00Z">
                          <w:r>
                            <w:rPr>
                              <w:rFonts w:asciiTheme="majorHAnsi" w:hAnsiTheme="majorHAnsi" w:cstheme="majorHAnsi"/>
                              <w:noProof/>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Passive</w:t>
                          </w:r>
                        </w:ins>
                      </w:p>
                    </w:txbxContent>
                  </v:textbox>
                  <w10:wrap anchorx="margin"/>
                </v:shape>
              </w:pict>
            </mc:Fallback>
          </mc:AlternateContent>
        </w:r>
      </w:ins>
      <w:r w:rsidR="008C12F4" w:rsidRPr="00352544">
        <w:rPr>
          <w:noProof/>
        </w:rPr>
        <w:drawing>
          <wp:inline distT="0" distB="0" distL="0" distR="0" wp14:anchorId="7C71D158" wp14:editId="357920EB">
            <wp:extent cx="4620126" cy="3696101"/>
            <wp:effectExtent l="0" t="0" r="0" b="0"/>
            <wp:docPr id="7" name="Picture" descr="Our control condition improved support for UHC while our intervention did not"/>
            <wp:cNvGraphicFramePr/>
            <a:graphic xmlns:a="http://schemas.openxmlformats.org/drawingml/2006/main">
              <a:graphicData uri="http://schemas.openxmlformats.org/drawingml/2006/picture">
                <pic:pic xmlns:pic="http://schemas.openxmlformats.org/drawingml/2006/picture">
                  <pic:nvPicPr>
                    <pic:cNvPr id="0" name="Picture" descr="primary_word_files/figure-docx/study2_plot1-1.png"/>
                    <pic:cNvPicPr>
                      <a:picLocks noChangeAspect="1" noChangeArrowheads="1"/>
                    </pic:cNvPicPr>
                  </pic:nvPicPr>
                  <pic:blipFill>
                    <a:blip r:embed="rId18"/>
                    <a:stretch>
                      <a:fillRect/>
                    </a:stretch>
                  </pic:blipFill>
                  <pic:spPr bwMode="auto">
                    <a:xfrm>
                      <a:off x="0" y="0"/>
                      <a:ext cx="4620126" cy="3696101"/>
                    </a:xfrm>
                    <a:prstGeom prst="rect">
                      <a:avLst/>
                    </a:prstGeom>
                    <a:noFill/>
                    <a:ln w="9525">
                      <a:noFill/>
                      <a:headEnd/>
                      <a:tailEnd/>
                    </a:ln>
                  </pic:spPr>
                </pic:pic>
              </a:graphicData>
            </a:graphic>
          </wp:inline>
        </w:drawing>
      </w:r>
    </w:p>
    <w:p w14:paraId="27A75631" w14:textId="66F3CCED" w:rsidR="00481107" w:rsidRPr="00352544" w:rsidRDefault="008C12F4" w:rsidP="00945302">
      <w:pPr>
        <w:pStyle w:val="ImageCaption"/>
        <w:spacing w:line="480" w:lineRule="auto"/>
      </w:pPr>
      <w:r w:rsidRPr="00352544">
        <w:t xml:space="preserve">Our </w:t>
      </w:r>
      <w:del w:id="541" w:author="Sean Duan" w:date="2021-11-02T16:04:00Z">
        <w:r w:rsidRPr="00352544" w:rsidDel="00F61C61">
          <w:delText>control condition</w:delText>
        </w:r>
      </w:del>
      <w:ins w:id="542" w:author="Sean Duan" w:date="2021-11-02T16:04:00Z">
        <w:r w:rsidR="00F61C61">
          <w:t>‘passive’ intervention</w:t>
        </w:r>
      </w:ins>
      <w:r w:rsidRPr="00352544">
        <w:t xml:space="preserve"> improved support for UHC while our </w:t>
      </w:r>
      <w:ins w:id="543" w:author="Sean Duan" w:date="2021-11-02T16:04:00Z">
        <w:r w:rsidR="00F61C61">
          <w:t xml:space="preserve">‘active’ </w:t>
        </w:r>
      </w:ins>
      <w:r w:rsidRPr="00352544">
        <w:t>intervention did not</w:t>
      </w:r>
    </w:p>
    <w:p w14:paraId="59A24B00" w14:textId="77777777" w:rsidR="00481107" w:rsidRPr="00352544" w:rsidRDefault="008C12F4" w:rsidP="00945302">
      <w:pPr>
        <w:pStyle w:val="Heading2"/>
        <w:spacing w:line="480" w:lineRule="auto"/>
        <w:rPr>
          <w:color w:val="auto"/>
          <w:sz w:val="24"/>
          <w:szCs w:val="24"/>
        </w:rPr>
      </w:pPr>
      <w:bookmarkStart w:id="544" w:name="_Toc86753485"/>
      <w:bookmarkStart w:id="545" w:name="proposed-mediational-effects"/>
      <w:r w:rsidRPr="00352544">
        <w:rPr>
          <w:color w:val="auto"/>
          <w:sz w:val="24"/>
          <w:szCs w:val="24"/>
        </w:rPr>
        <w:lastRenderedPageBreak/>
        <w:t>Proposed Mediational Effects</w:t>
      </w:r>
      <w:bookmarkEnd w:id="544"/>
    </w:p>
    <w:p w14:paraId="4224177E" w14:textId="3E19E2F9" w:rsidR="00481107" w:rsidRPr="00352544" w:rsidRDefault="008C12F4" w:rsidP="00D20530">
      <w:pPr>
        <w:pStyle w:val="FirstParagraph"/>
        <w:spacing w:line="480" w:lineRule="auto"/>
        <w:ind w:firstLine="720"/>
      </w:pPr>
      <w:r w:rsidRPr="00352544">
        <w:t xml:space="preserve">Tingley and colleagues (2014) as well as Frazier &amp; Tix (2004) describe the necessary procedures to test mediational hypothesis. For H2a, we posit that perceived equity </w:t>
      </w:r>
      <w:r w:rsidR="00827204">
        <w:t>i</w:t>
      </w:r>
      <w:r w:rsidRPr="00352544">
        <w:t xml:space="preserve">s a mediating variable for the causal effect of our intervention condition on support for UHC. The initial step in fitting our mediation model is to have our measure of perceived equity modelled as a function of our intervention condition and all covariates. </w:t>
      </w:r>
      <w:r w:rsidR="005351A8">
        <w:t>W</w:t>
      </w:r>
      <w:r w:rsidRPr="00352544">
        <w:t>e</w:t>
      </w:r>
      <w:r w:rsidR="005351A8">
        <w:t xml:space="preserve"> then</w:t>
      </w:r>
      <w:r w:rsidRPr="00352544">
        <w:t xml:space="preserve"> have our support for UHC outcome variable modelled as a function of our measure of perceived equity (the proposed mediator) and the same set of covariates we used in our previous step. Finally, we generate 1000 bootstrap simulations using a quasi-Bayesian monte-</w:t>
      </w:r>
      <w:proofErr w:type="spellStart"/>
      <w:r w:rsidRPr="00352544">
        <w:t>carlo</w:t>
      </w:r>
      <w:proofErr w:type="spellEnd"/>
      <w:r w:rsidRPr="00352544">
        <w:t xml:space="preserve"> method based on normal approximation to estimate the average causal mediational effects and average direct effects of perceived equity on support for UHC. In support of H2a, the effect of our explicit HBP on support for UHC was partially mediated via the perceived equality of the HBP. We observed a statistically significant effect of experimental condition on our proposed mediating variable, perceived equality, </w:t>
      </w:r>
      <w:proofErr w:type="gramStart"/>
      <w:r w:rsidRPr="001346D2">
        <w:rPr>
          <w:i/>
          <w:iCs/>
        </w:rPr>
        <w:t>t</w:t>
      </w:r>
      <w:r w:rsidRPr="00352544">
        <w:t>(</w:t>
      </w:r>
      <w:proofErr w:type="gramEnd"/>
      <w:r w:rsidRPr="00352544">
        <w:t>820) = -3.551 ,</w:t>
      </w:r>
      <w:r w:rsidRPr="001346D2">
        <w:rPr>
          <w:i/>
          <w:iCs/>
        </w:rPr>
        <w:t>p</w:t>
      </w:r>
      <w:r w:rsidRPr="00352544">
        <w:t xml:space="preserve"> &lt; .001. Perceived equality decreased 10.49 points in our </w:t>
      </w:r>
      <w:ins w:id="546" w:author="Sean Duan" w:date="2021-10-28T13:45:00Z">
        <w:r w:rsidR="002A7337">
          <w:t xml:space="preserve">‘active’ </w:t>
        </w:r>
      </w:ins>
      <w:r w:rsidRPr="00352544">
        <w:t xml:space="preserve">intervention </w:t>
      </w:r>
      <w:del w:id="547" w:author="Sean Duan" w:date="2021-10-28T13:45:00Z">
        <w:r w:rsidRPr="00352544" w:rsidDel="002A7337">
          <w:delText xml:space="preserve">condition </w:delText>
        </w:r>
      </w:del>
      <w:r w:rsidRPr="00352544">
        <w:t>compared to our</w:t>
      </w:r>
      <w:del w:id="548" w:author="Sean Duan" w:date="2021-10-28T13:45:00Z">
        <w:r w:rsidRPr="00352544" w:rsidDel="002A7337">
          <w:delText xml:space="preserve"> control condition</w:delText>
        </w:r>
      </w:del>
      <w:ins w:id="549" w:author="Sean Duan" w:date="2021-10-28T13:45:00Z">
        <w:r w:rsidR="002A7337">
          <w:t xml:space="preserve"> ‘passive’ intervention</w:t>
        </w:r>
      </w:ins>
      <w:r w:rsidRPr="00352544">
        <w:t xml:space="preserve">. Furthermore, we observed a statistically significant effect of perceived equality on our outcome variable, support for UHC, </w:t>
      </w:r>
      <w:proofErr w:type="gramStart"/>
      <w:r w:rsidRPr="001346D2">
        <w:rPr>
          <w:i/>
          <w:iCs/>
        </w:rPr>
        <w:t>t</w:t>
      </w:r>
      <w:r w:rsidRPr="00352544">
        <w:t>(</w:t>
      </w:r>
      <w:proofErr w:type="gramEnd"/>
      <w:r w:rsidRPr="00352544">
        <w:t>821) = 18.243 ,</w:t>
      </w:r>
      <w:r w:rsidR="001346D2">
        <w:t xml:space="preserve"> </w:t>
      </w:r>
      <w:r w:rsidRPr="001346D2">
        <w:rPr>
          <w:i/>
          <w:iCs/>
        </w:rPr>
        <w:t>p</w:t>
      </w:r>
      <w:r w:rsidRPr="00352544">
        <w:t xml:space="preserve"> &lt; .001. Support for UHC increased by .424 points for every point of increase in perceived equality. After computing 1000 bootstrapped samples, our estimate for our indirect effect was -2.72 (95% CI = -4.43, -1.03), thus our estimated average causal mediation effect is significant (</w:t>
      </w:r>
      <w:r w:rsidRPr="001346D2">
        <w:rPr>
          <w:i/>
          <w:iCs/>
        </w:rPr>
        <w:t>p</w:t>
      </w:r>
      <w:r w:rsidRPr="00352544">
        <w:t xml:space="preserve"> = 0.002). In opposition to H2b, the effect of our explicit HBP on support for UHC was not mediated by the comprehensibility of the HBP. This is since we do not see a </w:t>
      </w:r>
      <w:r w:rsidRPr="00352544">
        <w:lastRenderedPageBreak/>
        <w:t xml:space="preserve">significant effect of experimental condition on our proposed mediating variable, comprehensibility, </w:t>
      </w:r>
      <w:proofErr w:type="gramStart"/>
      <w:r w:rsidRPr="004364B2">
        <w:rPr>
          <w:i/>
          <w:iCs/>
        </w:rPr>
        <w:t>t</w:t>
      </w:r>
      <w:r w:rsidRPr="00352544">
        <w:t>(</w:t>
      </w:r>
      <w:proofErr w:type="gramEnd"/>
      <w:r w:rsidRPr="00352544">
        <w:t xml:space="preserve">820) = -0.805 , </w:t>
      </w:r>
      <w:r w:rsidRPr="004364B2">
        <w:rPr>
          <w:i/>
          <w:iCs/>
        </w:rPr>
        <w:t>p</w:t>
      </w:r>
      <w:r w:rsidRPr="00352544">
        <w:t xml:space="preserve"> =0.421.</w:t>
      </w:r>
    </w:p>
    <w:p w14:paraId="7DA6041A" w14:textId="77777777" w:rsidR="00481107" w:rsidRPr="00352544" w:rsidRDefault="008C12F4" w:rsidP="00945302">
      <w:pPr>
        <w:pStyle w:val="CaptionedFigure"/>
        <w:spacing w:line="480" w:lineRule="auto"/>
      </w:pPr>
      <w:r w:rsidRPr="00352544">
        <w:rPr>
          <w:noProof/>
        </w:rPr>
        <w:drawing>
          <wp:inline distT="0" distB="0" distL="0" distR="0" wp14:anchorId="02F0AC45" wp14:editId="660D7ED3">
            <wp:extent cx="4620126" cy="3696101"/>
            <wp:effectExtent l="0" t="0" r="0" b="0"/>
            <wp:docPr id="8" name="Picture" descr="Path Diagram showing the effect of condition on UHC Support and Percieved Equity"/>
            <wp:cNvGraphicFramePr/>
            <a:graphic xmlns:a="http://schemas.openxmlformats.org/drawingml/2006/main">
              <a:graphicData uri="http://schemas.openxmlformats.org/drawingml/2006/picture">
                <pic:pic xmlns:pic="http://schemas.openxmlformats.org/drawingml/2006/picture">
                  <pic:nvPicPr>
                    <pic:cNvPr id="0" name="Picture" descr="primary_word_files/figure-docx/path_dia_equity-1.png"/>
                    <pic:cNvPicPr>
                      <a:picLocks noChangeAspect="1" noChangeArrowheads="1"/>
                    </pic:cNvPicPr>
                  </pic:nvPicPr>
                  <pic:blipFill>
                    <a:blip r:embed="rId19"/>
                    <a:stretch>
                      <a:fillRect/>
                    </a:stretch>
                  </pic:blipFill>
                  <pic:spPr bwMode="auto">
                    <a:xfrm>
                      <a:off x="0" y="0"/>
                      <a:ext cx="4620126" cy="3696101"/>
                    </a:xfrm>
                    <a:prstGeom prst="rect">
                      <a:avLst/>
                    </a:prstGeom>
                    <a:noFill/>
                    <a:ln w="9525">
                      <a:noFill/>
                      <a:headEnd/>
                      <a:tailEnd/>
                    </a:ln>
                  </pic:spPr>
                </pic:pic>
              </a:graphicData>
            </a:graphic>
          </wp:inline>
        </w:drawing>
      </w:r>
    </w:p>
    <w:p w14:paraId="64F856A6" w14:textId="77777777" w:rsidR="00481107" w:rsidRPr="00352544" w:rsidRDefault="008C12F4" w:rsidP="00945302">
      <w:pPr>
        <w:pStyle w:val="ImageCaption"/>
        <w:spacing w:line="480" w:lineRule="auto"/>
      </w:pPr>
      <w:r w:rsidRPr="00352544">
        <w:t xml:space="preserve">Path Diagram showing the effect of condition on UHC Support and </w:t>
      </w:r>
      <w:proofErr w:type="spellStart"/>
      <w:r w:rsidRPr="00352544">
        <w:t>Percieved</w:t>
      </w:r>
      <w:proofErr w:type="spellEnd"/>
      <w:r w:rsidRPr="00352544">
        <w:t xml:space="preserve"> Equity</w:t>
      </w:r>
    </w:p>
    <w:p w14:paraId="26210C3A" w14:textId="7D76D8FC" w:rsidR="00481107" w:rsidRPr="00352544" w:rsidRDefault="008C12F4" w:rsidP="00BD273C">
      <w:pPr>
        <w:pStyle w:val="BodyText"/>
        <w:spacing w:line="480" w:lineRule="auto"/>
        <w:ind w:firstLine="720"/>
      </w:pPr>
      <w:r w:rsidRPr="00352544">
        <w:t xml:space="preserve">We chose to illustrate our proposed mediational relationship using a path diagram. Again, in support of H1a, we see that there is a mediational relationship between condition and UHC through the effect of perceived equity. Increased perceived equity increases support for UHC, and the </w:t>
      </w:r>
      <w:del w:id="550" w:author="Sean Duan" w:date="2021-10-28T13:45:00Z">
        <w:r w:rsidRPr="00352544" w:rsidDel="00227428">
          <w:delText xml:space="preserve">control condition </w:delText>
        </w:r>
      </w:del>
      <w:ins w:id="551" w:author="Sean Duan" w:date="2021-10-28T13:45:00Z">
        <w:r w:rsidR="00227428">
          <w:t xml:space="preserve">‘passive’ intervention </w:t>
        </w:r>
      </w:ins>
      <w:r w:rsidRPr="00352544">
        <w:t>both has greater support for UHC, as well as greater perceived equity.</w:t>
      </w:r>
    </w:p>
    <w:p w14:paraId="5CDED274" w14:textId="77777777" w:rsidR="00481107" w:rsidRPr="00352544" w:rsidRDefault="008C12F4" w:rsidP="00945302">
      <w:pPr>
        <w:pStyle w:val="Heading2"/>
        <w:spacing w:line="480" w:lineRule="auto"/>
        <w:rPr>
          <w:color w:val="auto"/>
          <w:sz w:val="24"/>
          <w:szCs w:val="24"/>
        </w:rPr>
      </w:pPr>
      <w:bookmarkStart w:id="552" w:name="_Toc86753486"/>
      <w:bookmarkStart w:id="553" w:name="moderating-effect-of-numeracy"/>
      <w:bookmarkEnd w:id="545"/>
      <w:r w:rsidRPr="00352544">
        <w:rPr>
          <w:color w:val="auto"/>
          <w:sz w:val="24"/>
          <w:szCs w:val="24"/>
        </w:rPr>
        <w:lastRenderedPageBreak/>
        <w:t>Moderating Effect of Numeracy</w:t>
      </w:r>
      <w:bookmarkEnd w:id="552"/>
    </w:p>
    <w:p w14:paraId="6B3C8D9F" w14:textId="7905AA7E" w:rsidR="00481107" w:rsidRPr="00352544" w:rsidRDefault="00407508" w:rsidP="00945302">
      <w:pPr>
        <w:pStyle w:val="CaptionedFigure"/>
        <w:spacing w:line="480" w:lineRule="auto"/>
      </w:pPr>
      <w:ins w:id="554" w:author="Sean Duan" w:date="2021-11-02T13:26:00Z">
        <w:r>
          <w:rPr>
            <w:noProof/>
          </w:rPr>
          <mc:AlternateContent>
            <mc:Choice Requires="wps">
              <w:drawing>
                <wp:anchor distT="0" distB="0" distL="114300" distR="114300" simplePos="0" relativeHeight="251675648" behindDoc="0" locked="0" layoutInCell="1" allowOverlap="1" wp14:anchorId="44572AE1" wp14:editId="636F7F5C">
                  <wp:simplePos x="0" y="0"/>
                  <wp:positionH relativeFrom="margin">
                    <wp:posOffset>3825240</wp:posOffset>
                  </wp:positionH>
                  <wp:positionV relativeFrom="paragraph">
                    <wp:posOffset>1866265</wp:posOffset>
                  </wp:positionV>
                  <wp:extent cx="693420" cy="228600"/>
                  <wp:effectExtent l="0" t="0" r="0" b="0"/>
                  <wp:wrapNone/>
                  <wp:docPr id="196" name="Text Box 196"/>
                  <wp:cNvGraphicFramePr/>
                  <a:graphic xmlns:a="http://schemas.openxmlformats.org/drawingml/2006/main">
                    <a:graphicData uri="http://schemas.microsoft.com/office/word/2010/wordprocessingShape">
                      <wps:wsp>
                        <wps:cNvSpPr txBox="1"/>
                        <wps:spPr>
                          <a:xfrm>
                            <a:off x="0" y="0"/>
                            <a:ext cx="693420" cy="228600"/>
                          </a:xfrm>
                          <a:prstGeom prst="rect">
                            <a:avLst/>
                          </a:prstGeom>
                          <a:solidFill>
                            <a:schemeClr val="bg1"/>
                          </a:solidFill>
                          <a:ln>
                            <a:noFill/>
                          </a:ln>
                        </wps:spPr>
                        <wps:txbx>
                          <w:txbxContent>
                            <w:p w14:paraId="7A17E9D3" w14:textId="77777777" w:rsidR="00407508" w:rsidRPr="001D3123" w:rsidRDefault="00407508">
                              <w:pPr>
                                <w:pStyle w:val="CaptionedFigure"/>
                                <w:spacing w:line="480" w:lineRule="auto"/>
                                <w:jc w:val="center"/>
                                <w:rPr>
                                  <w:rFonts w:asciiTheme="majorHAnsi" w:hAnsiTheme="majorHAnsi" w:cstheme="majorHAnsi"/>
                                  <w:noProof/>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Change w:id="555" w:author="Sean Duan" w:date="2021-11-02T13:25:00Z">
                                    <w:rPr>
                                      <w:noProof/>
                                    </w:rPr>
                                  </w:rPrChange>
                                </w:rPr>
                                <w:pPrChange w:id="556" w:author="Sean Duan" w:date="2021-11-02T13:25:00Z">
                                  <w:pPr>
                                    <w:pStyle w:val="CaptionedFigure"/>
                                    <w:spacing w:line="480" w:lineRule="auto"/>
                                  </w:pPr>
                                </w:pPrChange>
                              </w:pPr>
                              <w:del w:id="557" w:author="Sean Duan" w:date="2021-11-02T13:18:00Z">
                                <w:r w:rsidRPr="001D3123" w:rsidDel="0019110E">
                                  <w:rPr>
                                    <w:rFonts w:asciiTheme="majorHAnsi" w:hAnsiTheme="majorHAnsi" w:cstheme="majorHAnsi"/>
                                    <w:noProof/>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Change w:id="558" w:author="Sean Duan" w:date="2021-11-02T13:25:00Z">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PrChange>
                                  </w:rPr>
                                  <w:delText>Your text here</w:delText>
                                </w:r>
                              </w:del>
                              <w:ins w:id="559" w:author="Sean Duan" w:date="2021-11-02T13:18:00Z">
                                <w:r w:rsidRPr="001D3123">
                                  <w:rPr>
                                    <w:rFonts w:asciiTheme="majorHAnsi" w:hAnsiTheme="majorHAnsi" w:cstheme="majorHAnsi"/>
                                    <w:noProof/>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Change w:id="560" w:author="Sean Duan" w:date="2021-11-02T13:25:00Z">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PrChange>
                                  </w:rPr>
                                  <w:t>Active</w:t>
                                </w:r>
                              </w:ins>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572AE1" id="Text Box 196" o:spid="_x0000_s1034" type="#_x0000_t202" style="position:absolute;margin-left:301.2pt;margin-top:146.95pt;width:54.6pt;height:18pt;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" fillcolor="white [3212]" stroked="f">
                  <v:textbox>
                    <w:txbxContent>
                      <w:p w14:paraId="7A17E9D3" w14:textId="77777777" w:rsidR="00407508" w:rsidRPr="001D3123" w:rsidRDefault="00407508" w:rsidP="00407508">
                        <w:pPr>
                          <w:pStyle w:val="CaptionedFigure"/>
                          <w:spacing w:line="480" w:lineRule="auto"/>
                          <w:jc w:val="center"/>
                          <w:rPr>
                            <w:rFonts w:asciiTheme="majorHAnsi" w:hAnsiTheme="majorHAnsi" w:cstheme="majorHAnsi"/>
                            <w:noProof/>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Change w:id="492" w:author="Sean Duan" w:date="2021-11-02T13:25:00Z">
                              <w:rPr>
                                <w:noProof/>
                              </w:rPr>
                            </w:rPrChange>
                          </w:rPr>
                          <w:pPrChange w:id="493" w:author="Sean Duan" w:date="2021-11-02T13:25:00Z">
                            <w:pPr>
                              <w:pStyle w:val="CaptionedFigure"/>
                              <w:spacing w:line="480" w:lineRule="auto"/>
                            </w:pPr>
                          </w:pPrChange>
                        </w:pPr>
                        <w:del w:id="494" w:author="Sean Duan" w:date="2021-11-02T13:18:00Z">
                          <w:r w:rsidRPr="001D3123" w:rsidDel="0019110E">
                            <w:rPr>
                              <w:rFonts w:asciiTheme="majorHAnsi" w:hAnsiTheme="majorHAnsi" w:cstheme="majorHAnsi"/>
                              <w:noProof/>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Change w:id="495" w:author="Sean Duan" w:date="2021-11-02T13:25:00Z">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PrChange>
                            </w:rPr>
                            <w:delText>Your text here</w:delText>
                          </w:r>
                        </w:del>
                        <w:ins w:id="496" w:author="Sean Duan" w:date="2021-11-02T13:18:00Z">
                          <w:r w:rsidRPr="001D3123">
                            <w:rPr>
                              <w:rFonts w:asciiTheme="majorHAnsi" w:hAnsiTheme="majorHAnsi" w:cstheme="majorHAnsi"/>
                              <w:noProof/>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Change w:id="497" w:author="Sean Duan" w:date="2021-11-02T13:25:00Z">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PrChange>
                            </w:rPr>
                            <w:t>Active</w:t>
                          </w:r>
                        </w:ins>
                      </w:p>
                    </w:txbxContent>
                  </v:textbox>
                  <w10:wrap anchorx="margin"/>
                </v:shape>
              </w:pict>
            </mc:Fallback>
          </mc:AlternateContent>
        </w:r>
        <w:r>
          <w:rPr>
            <w:noProof/>
          </w:rPr>
          <mc:AlternateContent>
            <mc:Choice Requires="wps">
              <w:drawing>
                <wp:anchor distT="0" distB="0" distL="114300" distR="114300" simplePos="0" relativeHeight="251677696" behindDoc="0" locked="0" layoutInCell="1" allowOverlap="1" wp14:anchorId="6DA19C6C" wp14:editId="00FA15EE">
                  <wp:simplePos x="0" y="0"/>
                  <wp:positionH relativeFrom="margin">
                    <wp:posOffset>3817620</wp:posOffset>
                  </wp:positionH>
                  <wp:positionV relativeFrom="paragraph">
                    <wp:posOffset>1662430</wp:posOffset>
                  </wp:positionV>
                  <wp:extent cx="693420" cy="228600"/>
                  <wp:effectExtent l="0" t="0" r="0" b="0"/>
                  <wp:wrapNone/>
                  <wp:docPr id="197" name="Text Box 197"/>
                  <wp:cNvGraphicFramePr/>
                  <a:graphic xmlns:a="http://schemas.openxmlformats.org/drawingml/2006/main">
                    <a:graphicData uri="http://schemas.microsoft.com/office/word/2010/wordprocessingShape">
                      <wps:wsp>
                        <wps:cNvSpPr txBox="1"/>
                        <wps:spPr>
                          <a:xfrm>
                            <a:off x="0" y="0"/>
                            <a:ext cx="693420" cy="228600"/>
                          </a:xfrm>
                          <a:prstGeom prst="rect">
                            <a:avLst/>
                          </a:prstGeom>
                          <a:solidFill>
                            <a:schemeClr val="bg1"/>
                          </a:solidFill>
                          <a:ln>
                            <a:noFill/>
                          </a:ln>
                        </wps:spPr>
                        <wps:txbx>
                          <w:txbxContent>
                            <w:p w14:paraId="5D8AD17F" w14:textId="7A349872" w:rsidR="00407508" w:rsidRPr="001D3123" w:rsidRDefault="00407508">
                              <w:pPr>
                                <w:pStyle w:val="CaptionedFigure"/>
                                <w:spacing w:line="480" w:lineRule="auto"/>
                                <w:jc w:val="center"/>
                                <w:rPr>
                                  <w:rFonts w:asciiTheme="majorHAnsi" w:hAnsiTheme="majorHAnsi" w:cstheme="majorHAnsi"/>
                                  <w:noProof/>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Change w:id="561" w:author="Sean Duan" w:date="2021-11-02T13:25:00Z">
                                    <w:rPr>
                                      <w:noProof/>
                                    </w:rPr>
                                  </w:rPrChange>
                                </w:rPr>
                                <w:pPrChange w:id="562" w:author="Sean Duan" w:date="2021-11-02T13:25:00Z">
                                  <w:pPr>
                                    <w:pStyle w:val="CaptionedFigure"/>
                                    <w:spacing w:line="480" w:lineRule="auto"/>
                                  </w:pPr>
                                </w:pPrChange>
                              </w:pPr>
                              <w:del w:id="563" w:author="Sean Duan" w:date="2021-11-02T13:18:00Z">
                                <w:r w:rsidRPr="001D3123" w:rsidDel="0019110E">
                                  <w:rPr>
                                    <w:rFonts w:asciiTheme="majorHAnsi" w:hAnsiTheme="majorHAnsi" w:cstheme="majorHAnsi"/>
                                    <w:noProof/>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Change w:id="564" w:author="Sean Duan" w:date="2021-11-02T13:25:00Z">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PrChange>
                                  </w:rPr>
                                  <w:delText>Your text here</w:delText>
                                </w:r>
                              </w:del>
                              <w:ins w:id="565" w:author="Sean Duan" w:date="2021-11-02T13:27:00Z">
                                <w:r>
                                  <w:rPr>
                                    <w:rFonts w:asciiTheme="majorHAnsi" w:hAnsiTheme="majorHAnsi" w:cstheme="majorHAnsi"/>
                                    <w:noProof/>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Passive</w:t>
                                </w:r>
                              </w:ins>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A19C6C" id="Text Box 197" o:spid="_x0000_s1035" type="#_x0000_t202" style="position:absolute;margin-left:300.6pt;margin-top:130.9pt;width:54.6pt;height:18pt;z-index:251677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" fillcolor="white [3212]" stroked="f">
                  <v:textbox>
                    <w:txbxContent>
                      <w:p w14:paraId="5D8AD17F" w14:textId="7A349872" w:rsidR="00407508" w:rsidRPr="001D3123" w:rsidRDefault="00407508" w:rsidP="00407508">
                        <w:pPr>
                          <w:pStyle w:val="CaptionedFigure"/>
                          <w:spacing w:line="480" w:lineRule="auto"/>
                          <w:jc w:val="center"/>
                          <w:rPr>
                            <w:rFonts w:asciiTheme="majorHAnsi" w:hAnsiTheme="majorHAnsi" w:cstheme="majorHAnsi"/>
                            <w:noProof/>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Change w:id="503" w:author="Sean Duan" w:date="2021-11-02T13:25:00Z">
                              <w:rPr>
                                <w:noProof/>
                              </w:rPr>
                            </w:rPrChange>
                          </w:rPr>
                          <w:pPrChange w:id="504" w:author="Sean Duan" w:date="2021-11-02T13:25:00Z">
                            <w:pPr>
                              <w:pStyle w:val="CaptionedFigure"/>
                              <w:spacing w:line="480" w:lineRule="auto"/>
                            </w:pPr>
                          </w:pPrChange>
                        </w:pPr>
                        <w:del w:id="505" w:author="Sean Duan" w:date="2021-11-02T13:18:00Z">
                          <w:r w:rsidRPr="001D3123" w:rsidDel="0019110E">
                            <w:rPr>
                              <w:rFonts w:asciiTheme="majorHAnsi" w:hAnsiTheme="majorHAnsi" w:cstheme="majorHAnsi"/>
                              <w:noProof/>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Change w:id="506" w:author="Sean Duan" w:date="2021-11-02T13:25:00Z">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PrChange>
                            </w:rPr>
                            <w:delText>Your text here</w:delText>
                          </w:r>
                        </w:del>
                        <w:ins w:id="507" w:author="Sean Duan" w:date="2021-11-02T13:27:00Z">
                          <w:r>
                            <w:rPr>
                              <w:rFonts w:asciiTheme="majorHAnsi" w:hAnsiTheme="majorHAnsi" w:cstheme="majorHAnsi"/>
                              <w:noProof/>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Passive</w:t>
                          </w:r>
                        </w:ins>
                      </w:p>
                    </w:txbxContent>
                  </v:textbox>
                  <w10:wrap anchorx="margin"/>
                </v:shape>
              </w:pict>
            </mc:Fallback>
          </mc:AlternateContent>
        </w:r>
      </w:ins>
      <w:r w:rsidR="008C12F4" w:rsidRPr="00352544">
        <w:rPr>
          <w:noProof/>
        </w:rPr>
        <w:drawing>
          <wp:inline distT="0" distB="0" distL="0" distR="0" wp14:anchorId="2EC7417E" wp14:editId="3655BC5D">
            <wp:extent cx="4579620" cy="3695700"/>
            <wp:effectExtent l="0" t="0" r="0" b="0"/>
            <wp:docPr id="9" name="Picture" descr="We see a clear interaction between objective numeracy and the intervention"/>
            <wp:cNvGraphicFramePr/>
            <a:graphic xmlns:a="http://schemas.openxmlformats.org/drawingml/2006/main">
              <a:graphicData uri="http://schemas.openxmlformats.org/drawingml/2006/picture">
                <pic:pic xmlns:pic="http://schemas.openxmlformats.org/drawingml/2006/picture">
                  <pic:nvPicPr>
                    <pic:cNvPr id="0" name="Picture" descr="primary_word_files/figure-docx/study2_plot2-1.png"/>
                    <pic:cNvPicPr>
                      <a:picLocks noChangeAspect="1" noChangeArrowheads="1"/>
                    </pic:cNvPicPr>
                  </pic:nvPicPr>
                  <pic:blipFill rotWithShape="1">
                    <a:blip r:embed="rId20"/>
                    <a:srcRect r="866"/>
                    <a:stretch/>
                  </pic:blipFill>
                  <pic:spPr bwMode="auto">
                    <a:xfrm>
                      <a:off x="0" y="0"/>
                      <a:ext cx="4580117" cy="3696101"/>
                    </a:xfrm>
                    <a:prstGeom prst="rect">
                      <a:avLst/>
                    </a:prstGeom>
                    <a:noFill/>
                    <a:ln>
                      <a:noFill/>
                    </a:ln>
                    <a:extLst>
                      <a:ext uri="{53640926-AAD7-44D8-BBD7-CCE9431645EC}">
                        <a14:shadowObscured xmlns:a14="http://schemas.microsoft.com/office/drawing/2010/main"/>
                      </a:ext>
                    </a:extLst>
                  </pic:spPr>
                </pic:pic>
              </a:graphicData>
            </a:graphic>
          </wp:inline>
        </w:drawing>
      </w:r>
    </w:p>
    <w:p w14:paraId="0D11F2AB" w14:textId="51487A2B" w:rsidR="00481107" w:rsidRPr="00352544" w:rsidRDefault="008C12F4" w:rsidP="00945302">
      <w:pPr>
        <w:pStyle w:val="ImageCaption"/>
        <w:spacing w:line="480" w:lineRule="auto"/>
      </w:pPr>
      <w:r w:rsidRPr="00352544">
        <w:t xml:space="preserve">We see a clear interaction between objective numeracy and </w:t>
      </w:r>
      <w:del w:id="566" w:author="Sean Duan" w:date="2021-11-02T12:30:00Z">
        <w:r w:rsidRPr="00352544" w:rsidDel="002F3B97">
          <w:delText>the intervention</w:delText>
        </w:r>
      </w:del>
      <w:ins w:id="567" w:author="Sean Duan" w:date="2021-11-02T12:30:00Z">
        <w:r w:rsidR="002F3B97">
          <w:t>our experimental condition</w:t>
        </w:r>
      </w:ins>
    </w:p>
    <w:p w14:paraId="04973ECD" w14:textId="7FFEB8AA" w:rsidR="00481107" w:rsidRPr="00352544" w:rsidRDefault="008C12F4" w:rsidP="00BD273C">
      <w:pPr>
        <w:pStyle w:val="BodyText"/>
        <w:spacing w:line="480" w:lineRule="auto"/>
        <w:ind w:firstLine="720"/>
      </w:pPr>
      <w:r w:rsidRPr="00352544">
        <w:t xml:space="preserve">In partial opposition of H3, there is no direct effect of subjective numeracy, ß = 1.784, </w:t>
      </w:r>
      <w:r w:rsidRPr="00BD273C">
        <w:rPr>
          <w:i/>
          <w:iCs/>
        </w:rPr>
        <w:t>t</w:t>
      </w:r>
      <w:r w:rsidR="00272336">
        <w:rPr>
          <w:i/>
          <w:iCs/>
        </w:rPr>
        <w:t xml:space="preserve"> </w:t>
      </w:r>
      <w:r w:rsidRPr="00352544">
        <w:t xml:space="preserve">(624) = </w:t>
      </w:r>
      <w:proofErr w:type="gramStart"/>
      <w:r w:rsidRPr="00352544">
        <w:t>1.551 ,</w:t>
      </w:r>
      <w:proofErr w:type="gramEnd"/>
      <w:r w:rsidR="00BD273C">
        <w:t xml:space="preserve"> </w:t>
      </w:r>
      <w:r w:rsidRPr="00BD273C">
        <w:rPr>
          <w:i/>
          <w:iCs/>
        </w:rPr>
        <w:t>p</w:t>
      </w:r>
      <w:r w:rsidRPr="00352544">
        <w:t xml:space="preserve"> = .121, or significant interaction with experimental condition, ß = 1.411, </w:t>
      </w:r>
      <w:r w:rsidRPr="00BD273C">
        <w:rPr>
          <w:i/>
          <w:iCs/>
        </w:rPr>
        <w:t>t</w:t>
      </w:r>
      <w:r w:rsidR="00272336">
        <w:rPr>
          <w:i/>
          <w:iCs/>
        </w:rPr>
        <w:t xml:space="preserve"> </w:t>
      </w:r>
      <w:r w:rsidRPr="00352544">
        <w:t>(624) = -0.867 ,</w:t>
      </w:r>
      <w:r w:rsidR="00BD273C">
        <w:t xml:space="preserve"> </w:t>
      </w:r>
      <w:r w:rsidRPr="00BD273C">
        <w:rPr>
          <w:i/>
          <w:iCs/>
        </w:rPr>
        <w:t>p</w:t>
      </w:r>
      <w:r w:rsidRPr="00352544">
        <w:t xml:space="preserve"> = .386, on support for UHC. Given the lack of direct effect and interaction, we were unable to find evidence of a moderating effect of subjective numeracy on support for UHC.</w:t>
      </w:r>
    </w:p>
    <w:p w14:paraId="3950E62F" w14:textId="0278F923" w:rsidR="00481107" w:rsidRPr="00352544" w:rsidRDefault="008C12F4" w:rsidP="00272336">
      <w:pPr>
        <w:pStyle w:val="BodyText"/>
        <w:spacing w:line="480" w:lineRule="auto"/>
        <w:ind w:firstLine="720"/>
      </w:pPr>
      <w:r w:rsidRPr="00352544">
        <w:t xml:space="preserve">In partial support of H3, </w:t>
      </w:r>
      <w:r w:rsidR="0009589A">
        <w:t xml:space="preserve">there is </w:t>
      </w:r>
      <w:r w:rsidRPr="00352544">
        <w:t xml:space="preserve">a direct effect of objective numeracy on support for UHC, ß = 1.43, </w:t>
      </w:r>
      <w:r w:rsidRPr="00272336">
        <w:rPr>
          <w:i/>
          <w:iCs/>
        </w:rPr>
        <w:t>t</w:t>
      </w:r>
      <w:r w:rsidRPr="00352544">
        <w:t xml:space="preserve"> (684) = 2.904, </w:t>
      </w:r>
      <w:r w:rsidRPr="00272336">
        <w:rPr>
          <w:i/>
          <w:iCs/>
        </w:rPr>
        <w:t>p</w:t>
      </w:r>
      <w:r w:rsidRPr="00352544">
        <w:t xml:space="preserve"> = 0.004. Support for UHC increases by 1.43 points for each point of increase on the Rasch Numeracy Scale. Furthermore, we also see a significant interaction between the effect of objective numeracy and the condition, ß = 2.78, </w:t>
      </w:r>
      <w:r w:rsidRPr="00F95A48">
        <w:rPr>
          <w:i/>
          <w:iCs/>
        </w:rPr>
        <w:t>t</w:t>
      </w:r>
      <w:r w:rsidRPr="00352544">
        <w:t xml:space="preserve"> (624) = </w:t>
      </w:r>
      <w:r w:rsidRPr="00352544">
        <w:lastRenderedPageBreak/>
        <w:t xml:space="preserve">3.99, </w:t>
      </w:r>
      <w:r w:rsidRPr="00F95A48">
        <w:rPr>
          <w:i/>
          <w:iCs/>
        </w:rPr>
        <w:t>p</w:t>
      </w:r>
      <w:r w:rsidRPr="00352544">
        <w:t xml:space="preserve"> &lt; .001. In our </w:t>
      </w:r>
      <w:ins w:id="568" w:author="Sean Duan" w:date="2021-11-02T12:31:00Z">
        <w:r w:rsidR="009D0D3C">
          <w:t xml:space="preserve">‘active’ </w:t>
        </w:r>
      </w:ins>
      <w:r w:rsidRPr="00352544">
        <w:t xml:space="preserve">intervention condition, support for UHC increases by an additional 2.78 points for each point of increase on the Rasch Numeracy Scale. Objective, but not subjective, numeracy has a significant effect on support for UHC, with an even greater effect for subjects in our </w:t>
      </w:r>
      <w:ins w:id="569" w:author="Sean Duan" w:date="2021-11-02T12:31:00Z">
        <w:r w:rsidR="009D0D3C">
          <w:t xml:space="preserve">‘active’ </w:t>
        </w:r>
      </w:ins>
      <w:r w:rsidRPr="00352544">
        <w:t>intervention condition.</w:t>
      </w:r>
    </w:p>
    <w:p w14:paraId="6F9B7D40" w14:textId="513BDB50" w:rsidR="00481107" w:rsidRPr="00352544" w:rsidRDefault="008C09DE" w:rsidP="00945302">
      <w:pPr>
        <w:pStyle w:val="CaptionedFigure"/>
        <w:spacing w:line="480" w:lineRule="auto"/>
      </w:pPr>
      <w:ins w:id="570" w:author="Sean Duan" w:date="2021-11-02T13:27:00Z">
        <w:r w:rsidRPr="008C09DE">
          <w:rPr>
            <w:noProof/>
          </w:rPr>
          <mc:AlternateContent>
            <mc:Choice Requires="wps">
              <w:drawing>
                <wp:anchor distT="0" distB="0" distL="114300" distR="114300" simplePos="0" relativeHeight="251679744" behindDoc="0" locked="0" layoutInCell="1" allowOverlap="1" wp14:anchorId="74AFC925" wp14:editId="5815A601">
                  <wp:simplePos x="0" y="0"/>
                  <wp:positionH relativeFrom="margin">
                    <wp:posOffset>3863340</wp:posOffset>
                  </wp:positionH>
                  <wp:positionV relativeFrom="paragraph">
                    <wp:posOffset>1879600</wp:posOffset>
                  </wp:positionV>
                  <wp:extent cx="693420" cy="228600"/>
                  <wp:effectExtent l="0" t="0" r="0" b="0"/>
                  <wp:wrapNone/>
                  <wp:docPr id="198" name="Text Box 198"/>
                  <wp:cNvGraphicFramePr/>
                  <a:graphic xmlns:a="http://schemas.openxmlformats.org/drawingml/2006/main">
                    <a:graphicData uri="http://schemas.microsoft.com/office/word/2010/wordprocessingShape">
                      <wps:wsp>
                        <wps:cNvSpPr txBox="1"/>
                        <wps:spPr>
                          <a:xfrm>
                            <a:off x="0" y="0"/>
                            <a:ext cx="693420" cy="228600"/>
                          </a:xfrm>
                          <a:prstGeom prst="rect">
                            <a:avLst/>
                          </a:prstGeom>
                          <a:solidFill>
                            <a:schemeClr val="bg1"/>
                          </a:solidFill>
                          <a:ln>
                            <a:noFill/>
                          </a:ln>
                        </wps:spPr>
                        <wps:txbx>
                          <w:txbxContent>
                            <w:p w14:paraId="0134AF24" w14:textId="77777777" w:rsidR="008C09DE" w:rsidRPr="001D3123" w:rsidRDefault="008C09DE">
                              <w:pPr>
                                <w:spacing w:line="480" w:lineRule="auto"/>
                                <w:jc w:val="center"/>
                                <w:rPr>
                                  <w:rFonts w:asciiTheme="majorHAnsi" w:hAnsiTheme="majorHAnsi" w:cstheme="majorHAnsi"/>
                                  <w:noProof/>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Change w:id="571" w:author="Sean Duan" w:date="2021-11-02T13:25:00Z">
                                    <w:rPr>
                                      <w:noProof/>
                                    </w:rPr>
                                  </w:rPrChange>
                                </w:rPr>
                                <w:pPrChange w:id="572" w:author="Sean Duan" w:date="2021-11-02T13:25:00Z">
                                  <w:pPr>
                                    <w:spacing w:line="480" w:lineRule="auto"/>
                                  </w:pPr>
                                </w:pPrChange>
                              </w:pPr>
                              <w:del w:id="573" w:author="Sean Duan" w:date="2021-11-02T13:18:00Z">
                                <w:r w:rsidRPr="001D3123" w:rsidDel="0019110E">
                                  <w:rPr>
                                    <w:rFonts w:asciiTheme="majorHAnsi" w:hAnsiTheme="majorHAnsi" w:cstheme="majorHAnsi"/>
                                    <w:noProof/>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Change w:id="574" w:author="Sean Duan" w:date="2021-11-02T13:25:00Z">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PrChange>
                                  </w:rPr>
                                  <w:delText>Your text here</w:delText>
                                </w:r>
                              </w:del>
                              <w:ins w:id="575" w:author="Sean Duan" w:date="2021-11-02T13:18:00Z">
                                <w:r w:rsidRPr="001D3123">
                                  <w:rPr>
                                    <w:rFonts w:asciiTheme="majorHAnsi" w:hAnsiTheme="majorHAnsi" w:cstheme="majorHAnsi"/>
                                    <w:noProof/>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Change w:id="576" w:author="Sean Duan" w:date="2021-11-02T13:25:00Z">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PrChange>
                                  </w:rPr>
                                  <w:t>Active</w:t>
                                </w:r>
                              </w:ins>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AFC925" id="Text Box 198" o:spid="_x0000_s1036" type="#_x0000_t202" style="position:absolute;margin-left:304.2pt;margin-top:148pt;width:54.6pt;height:18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" fillcolor="white [3212]" stroked="f">
                  <v:textbox>
                    <w:txbxContent>
                      <w:p w14:paraId="0134AF24" w14:textId="77777777" w:rsidR="008C09DE" w:rsidRPr="001D3123" w:rsidRDefault="008C09DE" w:rsidP="008C09DE">
                        <w:pPr>
                          <w:pStyle w:val="CharTok"/>
                          <w:spacing w:line="480" w:lineRule="auto"/>
                          <w:jc w:val="center"/>
                          <w:rPr>
                            <w:rFonts w:asciiTheme="majorHAnsi" w:hAnsiTheme="majorHAnsi" w:cstheme="majorHAnsi"/>
                            <w:noProof/>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Change w:id="519" w:author="Sean Duan" w:date="2021-11-02T13:25:00Z">
                              <w:rPr>
                                <w:noProof/>
                              </w:rPr>
                            </w:rPrChange>
                          </w:rPr>
                          <w:pPrChange w:id="520" w:author="Sean Duan" w:date="2021-11-02T13:25:00Z">
                            <w:pPr>
                              <w:pStyle w:val="CharTok"/>
                              <w:spacing w:line="480" w:lineRule="auto"/>
                            </w:pPr>
                          </w:pPrChange>
                        </w:pPr>
                        <w:del w:id="521" w:author="Sean Duan" w:date="2021-11-02T13:18:00Z">
                          <w:r w:rsidRPr="001D3123" w:rsidDel="0019110E">
                            <w:rPr>
                              <w:rFonts w:asciiTheme="majorHAnsi" w:hAnsiTheme="majorHAnsi" w:cstheme="majorHAnsi"/>
                              <w:noProof/>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Change w:id="522" w:author="Sean Duan" w:date="2021-11-02T13:25:00Z">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PrChange>
                            </w:rPr>
                            <w:delText>Your text here</w:delText>
                          </w:r>
                        </w:del>
                        <w:ins w:id="523" w:author="Sean Duan" w:date="2021-11-02T13:18:00Z">
                          <w:r w:rsidRPr="001D3123">
                            <w:rPr>
                              <w:rFonts w:asciiTheme="majorHAnsi" w:hAnsiTheme="majorHAnsi" w:cstheme="majorHAnsi"/>
                              <w:noProof/>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Change w:id="524" w:author="Sean Duan" w:date="2021-11-02T13:25:00Z">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PrChange>
                            </w:rPr>
                            <w:t>Active</w:t>
                          </w:r>
                        </w:ins>
                      </w:p>
                    </w:txbxContent>
                  </v:textbox>
                  <w10:wrap anchorx="margin"/>
                </v:shape>
              </w:pict>
            </mc:Fallback>
          </mc:AlternateContent>
        </w:r>
        <w:r w:rsidRPr="008C09DE">
          <w:rPr>
            <w:noProof/>
          </w:rPr>
          <mc:AlternateContent>
            <mc:Choice Requires="wps">
              <w:drawing>
                <wp:anchor distT="0" distB="0" distL="114300" distR="114300" simplePos="0" relativeHeight="251680768" behindDoc="0" locked="0" layoutInCell="1" allowOverlap="1" wp14:anchorId="09E02A74" wp14:editId="772EC3AC">
                  <wp:simplePos x="0" y="0"/>
                  <wp:positionH relativeFrom="margin">
                    <wp:posOffset>3855720</wp:posOffset>
                  </wp:positionH>
                  <wp:positionV relativeFrom="paragraph">
                    <wp:posOffset>1675765</wp:posOffset>
                  </wp:positionV>
                  <wp:extent cx="693420" cy="228600"/>
                  <wp:effectExtent l="0" t="0" r="0" b="0"/>
                  <wp:wrapNone/>
                  <wp:docPr id="199" name="Text Box 199"/>
                  <wp:cNvGraphicFramePr/>
                  <a:graphic xmlns:a="http://schemas.openxmlformats.org/drawingml/2006/main">
                    <a:graphicData uri="http://schemas.microsoft.com/office/word/2010/wordprocessingShape">
                      <wps:wsp>
                        <wps:cNvSpPr txBox="1"/>
                        <wps:spPr>
                          <a:xfrm>
                            <a:off x="0" y="0"/>
                            <a:ext cx="693420" cy="228600"/>
                          </a:xfrm>
                          <a:prstGeom prst="rect">
                            <a:avLst/>
                          </a:prstGeom>
                          <a:solidFill>
                            <a:schemeClr val="bg1"/>
                          </a:solidFill>
                          <a:ln>
                            <a:noFill/>
                          </a:ln>
                        </wps:spPr>
                        <wps:txbx>
                          <w:txbxContent>
                            <w:p w14:paraId="098A501D" w14:textId="77777777" w:rsidR="008C09DE" w:rsidRPr="001D3123" w:rsidRDefault="008C09DE">
                              <w:pPr>
                                <w:spacing w:line="480" w:lineRule="auto"/>
                                <w:jc w:val="center"/>
                                <w:rPr>
                                  <w:rFonts w:asciiTheme="majorHAnsi" w:hAnsiTheme="majorHAnsi" w:cstheme="majorHAnsi"/>
                                  <w:noProof/>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Change w:id="577" w:author="Sean Duan" w:date="2021-11-02T13:25:00Z">
                                    <w:rPr>
                                      <w:noProof/>
                                    </w:rPr>
                                  </w:rPrChange>
                                </w:rPr>
                                <w:pPrChange w:id="578" w:author="Sean Duan" w:date="2021-11-02T13:25:00Z">
                                  <w:pPr>
                                    <w:spacing w:line="480" w:lineRule="auto"/>
                                  </w:pPr>
                                </w:pPrChange>
                              </w:pPr>
                              <w:del w:id="579" w:author="Sean Duan" w:date="2021-11-02T13:18:00Z">
                                <w:r w:rsidRPr="001D3123" w:rsidDel="0019110E">
                                  <w:rPr>
                                    <w:rFonts w:asciiTheme="majorHAnsi" w:hAnsiTheme="majorHAnsi" w:cstheme="majorHAnsi"/>
                                    <w:noProof/>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Change w:id="580" w:author="Sean Duan" w:date="2021-11-02T13:25:00Z">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PrChange>
                                  </w:rPr>
                                  <w:delText>Your text here</w:delText>
                                </w:r>
                              </w:del>
                              <w:ins w:id="581" w:author="Sean Duan" w:date="2021-11-02T13:27:00Z">
                                <w:r>
                                  <w:rPr>
                                    <w:rFonts w:asciiTheme="majorHAnsi" w:hAnsiTheme="majorHAnsi" w:cstheme="majorHAnsi"/>
                                    <w:noProof/>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Passive</w:t>
                                </w:r>
                              </w:ins>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E02A74" id="Text Box 199" o:spid="_x0000_s1037" type="#_x0000_t202" style="position:absolute;margin-left:303.6pt;margin-top:131.95pt;width:54.6pt;height:18pt;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" fillcolor="white [3212]" stroked="f">
                  <v:textbox>
                    <w:txbxContent>
                      <w:p w14:paraId="098A501D" w14:textId="77777777" w:rsidR="008C09DE" w:rsidRPr="001D3123" w:rsidRDefault="008C09DE" w:rsidP="008C09DE">
                        <w:pPr>
                          <w:pStyle w:val="CharTok"/>
                          <w:spacing w:line="480" w:lineRule="auto"/>
                          <w:jc w:val="center"/>
                          <w:rPr>
                            <w:rFonts w:asciiTheme="majorHAnsi" w:hAnsiTheme="majorHAnsi" w:cstheme="majorHAnsi"/>
                            <w:noProof/>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Change w:id="530" w:author="Sean Duan" w:date="2021-11-02T13:25:00Z">
                              <w:rPr>
                                <w:noProof/>
                              </w:rPr>
                            </w:rPrChange>
                          </w:rPr>
                          <w:pPrChange w:id="531" w:author="Sean Duan" w:date="2021-11-02T13:25:00Z">
                            <w:pPr>
                              <w:pStyle w:val="CharTok"/>
                              <w:spacing w:line="480" w:lineRule="auto"/>
                            </w:pPr>
                          </w:pPrChange>
                        </w:pPr>
                        <w:del w:id="532" w:author="Sean Duan" w:date="2021-11-02T13:18:00Z">
                          <w:r w:rsidRPr="001D3123" w:rsidDel="0019110E">
                            <w:rPr>
                              <w:rFonts w:asciiTheme="majorHAnsi" w:hAnsiTheme="majorHAnsi" w:cstheme="majorHAnsi"/>
                              <w:noProof/>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Change w:id="533" w:author="Sean Duan" w:date="2021-11-02T13:25:00Z">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PrChange>
                            </w:rPr>
                            <w:delText>Your text here</w:delText>
                          </w:r>
                        </w:del>
                        <w:ins w:id="534" w:author="Sean Duan" w:date="2021-11-02T13:27:00Z">
                          <w:r>
                            <w:rPr>
                              <w:rFonts w:asciiTheme="majorHAnsi" w:hAnsiTheme="majorHAnsi" w:cstheme="majorHAnsi"/>
                              <w:noProof/>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Passive</w:t>
                          </w:r>
                        </w:ins>
                      </w:p>
                    </w:txbxContent>
                  </v:textbox>
                  <w10:wrap anchorx="margin"/>
                </v:shape>
              </w:pict>
            </mc:Fallback>
          </mc:AlternateContent>
        </w:r>
      </w:ins>
      <w:r w:rsidR="008C12F4" w:rsidRPr="00352544">
        <w:rPr>
          <w:noProof/>
        </w:rPr>
        <w:drawing>
          <wp:inline distT="0" distB="0" distL="0" distR="0" wp14:anchorId="7DDCA7B9" wp14:editId="3C21787C">
            <wp:extent cx="4620126" cy="3696101"/>
            <wp:effectExtent l="0" t="0" r="0" b="0"/>
            <wp:docPr id="10" name="Picture" descr="We see no interaction between subjective numeracy and the intervention"/>
            <wp:cNvGraphicFramePr/>
            <a:graphic xmlns:a="http://schemas.openxmlformats.org/drawingml/2006/main">
              <a:graphicData uri="http://schemas.openxmlformats.org/drawingml/2006/picture">
                <pic:pic xmlns:pic="http://schemas.openxmlformats.org/drawingml/2006/picture">
                  <pic:nvPicPr>
                    <pic:cNvPr id="0" name="Picture" descr="primary_word_files/figure-docx/study2_plot3-1.png"/>
                    <pic:cNvPicPr>
                      <a:picLocks noChangeAspect="1" noChangeArrowheads="1"/>
                    </pic:cNvPicPr>
                  </pic:nvPicPr>
                  <pic:blipFill>
                    <a:blip r:embed="rId21"/>
                    <a:stretch>
                      <a:fillRect/>
                    </a:stretch>
                  </pic:blipFill>
                  <pic:spPr bwMode="auto">
                    <a:xfrm>
                      <a:off x="0" y="0"/>
                      <a:ext cx="4620126" cy="3696101"/>
                    </a:xfrm>
                    <a:prstGeom prst="rect">
                      <a:avLst/>
                    </a:prstGeom>
                    <a:noFill/>
                    <a:ln w="9525">
                      <a:noFill/>
                      <a:headEnd/>
                      <a:tailEnd/>
                    </a:ln>
                  </pic:spPr>
                </pic:pic>
              </a:graphicData>
            </a:graphic>
          </wp:inline>
        </w:drawing>
      </w:r>
    </w:p>
    <w:p w14:paraId="3B20FAD5" w14:textId="532A802F" w:rsidR="00481107" w:rsidRPr="00352544" w:rsidRDefault="008C12F4" w:rsidP="00945302">
      <w:pPr>
        <w:pStyle w:val="ImageCaption"/>
        <w:spacing w:line="480" w:lineRule="auto"/>
      </w:pPr>
      <w:r w:rsidRPr="00352544">
        <w:t xml:space="preserve">We see no interaction between subjective numeracy and </w:t>
      </w:r>
      <w:del w:id="582" w:author="Sean Duan" w:date="2021-11-02T12:32:00Z">
        <w:r w:rsidRPr="00352544" w:rsidDel="00473C1C">
          <w:delText>the intervention</w:delText>
        </w:r>
      </w:del>
      <w:ins w:id="583" w:author="Sean Duan" w:date="2021-11-02T12:32:00Z">
        <w:r w:rsidR="00473C1C">
          <w:t xml:space="preserve">experimental </w:t>
        </w:r>
        <w:commentRangeStart w:id="584"/>
        <w:r w:rsidR="00473C1C">
          <w:t>condition</w:t>
        </w:r>
        <w:commentRangeEnd w:id="584"/>
        <w:r w:rsidR="0071221F">
          <w:rPr>
            <w:rStyle w:val="CommentReference"/>
            <w:i w:val="0"/>
          </w:rPr>
          <w:commentReference w:id="584"/>
        </w:r>
      </w:ins>
    </w:p>
    <w:p w14:paraId="7B439D82" w14:textId="01E63B12" w:rsidR="00481107" w:rsidRPr="00352544" w:rsidDel="0071221F" w:rsidRDefault="008C12F4" w:rsidP="00945302">
      <w:pPr>
        <w:pStyle w:val="Heading2"/>
        <w:spacing w:line="480" w:lineRule="auto"/>
        <w:rPr>
          <w:del w:id="585" w:author="Sean Duan" w:date="2021-11-02T12:32:00Z"/>
          <w:color w:val="auto"/>
          <w:sz w:val="24"/>
          <w:szCs w:val="24"/>
        </w:rPr>
      </w:pPr>
      <w:bookmarkStart w:id="586" w:name="qualitative-results-1"/>
      <w:bookmarkEnd w:id="553"/>
      <w:del w:id="587" w:author="Sean Duan" w:date="2021-11-02T12:32:00Z">
        <w:r w:rsidRPr="00352544" w:rsidDel="0071221F">
          <w:rPr>
            <w:color w:val="auto"/>
            <w:sz w:val="24"/>
            <w:szCs w:val="24"/>
          </w:rPr>
          <w:delText>Qualitative results</w:delText>
        </w:r>
      </w:del>
    </w:p>
    <w:p w14:paraId="6BFE8626" w14:textId="4AAA50DA" w:rsidR="00481107" w:rsidRPr="00352544" w:rsidDel="0071221F" w:rsidRDefault="008C12F4" w:rsidP="00710BBB">
      <w:pPr>
        <w:pStyle w:val="FirstParagraph"/>
        <w:spacing w:line="480" w:lineRule="auto"/>
        <w:ind w:firstLine="480"/>
        <w:rPr>
          <w:del w:id="588" w:author="Sean Duan" w:date="2021-11-02T12:32:00Z"/>
        </w:rPr>
      </w:pPr>
      <w:del w:id="589" w:author="Sean Duan" w:date="2021-11-02T12:32:00Z">
        <w:r w:rsidRPr="00352544" w:rsidDel="0071221F">
          <w:delText xml:space="preserve">Analyzing our free-response question, we found very similar responses to those in Study 1, but with some significant </w:delText>
        </w:r>
        <w:r w:rsidR="00710BBB" w:rsidRPr="00352544" w:rsidDel="0071221F">
          <w:delText>differences.</w:delText>
        </w:r>
        <w:r w:rsidRPr="00352544" w:rsidDel="0071221F">
          <w:delText xml:space="preserve"> Unlike Study 1, no participants reported difficulty with comprehending the new activity or confusion regarding the instructions and </w:delText>
        </w:r>
        <w:r w:rsidR="00710BBB" w:rsidRPr="00352544" w:rsidDel="0071221F">
          <w:delText>procedures.</w:delText>
        </w:r>
        <w:r w:rsidRPr="00352544" w:rsidDel="0071221F">
          <w:delText xml:space="preserve"> Several participants however reported difficulty regarding the decision making required in the task itself. Some examples include:</w:delText>
        </w:r>
      </w:del>
    </w:p>
    <w:p w14:paraId="1E6D5ECF" w14:textId="4B3AB3A1" w:rsidR="00481107" w:rsidRPr="00352544" w:rsidDel="0071221F" w:rsidRDefault="008C12F4" w:rsidP="00945302">
      <w:pPr>
        <w:pStyle w:val="BlockText"/>
        <w:spacing w:line="480" w:lineRule="auto"/>
        <w:rPr>
          <w:del w:id="590" w:author="Sean Duan" w:date="2021-11-02T12:32:00Z"/>
        </w:rPr>
      </w:pPr>
      <w:del w:id="591" w:author="Sean Duan" w:date="2021-11-02T12:32:00Z">
        <w:r w:rsidRPr="00352544" w:rsidDel="0071221F">
          <w:delText>“it was much more difficult than I thought it was going to be; I had to compromise points in some places to be able to get at least basic coverage in other areas”</w:delText>
        </w:r>
      </w:del>
    </w:p>
    <w:p w14:paraId="64DB008A" w14:textId="12A13BB7" w:rsidR="00481107" w:rsidRPr="00352544" w:rsidDel="0071221F" w:rsidRDefault="008C12F4" w:rsidP="00945302">
      <w:pPr>
        <w:pStyle w:val="BlockText"/>
        <w:spacing w:line="480" w:lineRule="auto"/>
        <w:rPr>
          <w:del w:id="592" w:author="Sean Duan" w:date="2021-11-02T12:32:00Z"/>
        </w:rPr>
      </w:pPr>
      <w:del w:id="593" w:author="Sean Duan" w:date="2021-11-02T12:32:00Z">
        <w:r w:rsidRPr="00352544" w:rsidDel="0071221F">
          <w:delText>“It’s hard for me to think about people having to pick and choose which parts of healthcare they’ll have access to when they’re all important. It makes me wish healthcare would be reformed for the good of everyone and not just those who can afford it.”</w:delText>
        </w:r>
      </w:del>
    </w:p>
    <w:p w14:paraId="40B0AA11" w14:textId="213B71F9" w:rsidR="00481107" w:rsidRPr="00352544" w:rsidDel="0071221F" w:rsidRDefault="008C12F4" w:rsidP="00945302">
      <w:pPr>
        <w:pStyle w:val="FirstParagraph"/>
        <w:spacing w:line="480" w:lineRule="auto"/>
        <w:rPr>
          <w:del w:id="594" w:author="Sean Duan" w:date="2021-11-02T12:32:00Z"/>
        </w:rPr>
      </w:pPr>
      <w:del w:id="595" w:author="Sean Duan" w:date="2021-11-02T12:32:00Z">
        <w:r w:rsidRPr="00352544" w:rsidDel="0071221F">
          <w:delText>Additionally, replicating what we found in Study 1, 18.4% of intervention condition participants and 8.7% of control condition participants found the activity particularly interesting and fun. Given that the purpose of the intervention is to increase engagement, this is a positive outcome. An example of these responses:</w:delText>
        </w:r>
      </w:del>
    </w:p>
    <w:p w14:paraId="54791249" w14:textId="5AFDB313" w:rsidR="00481107" w:rsidRPr="00352544" w:rsidDel="0071221F" w:rsidRDefault="008C12F4" w:rsidP="00945302">
      <w:pPr>
        <w:pStyle w:val="BlockText"/>
        <w:spacing w:line="480" w:lineRule="auto"/>
        <w:rPr>
          <w:del w:id="596" w:author="Sean Duan" w:date="2021-11-02T12:32:00Z"/>
        </w:rPr>
      </w:pPr>
      <w:del w:id="597" w:author="Sean Duan" w:date="2021-11-02T12:32:00Z">
        <w:r w:rsidRPr="00352544" w:rsidDel="0071221F">
          <w:delText>“Interesting that my answers changed. I would be interested in seeing someone against Universal Health Care make a study, too.”</w:delText>
        </w:r>
      </w:del>
    </w:p>
    <w:p w14:paraId="43BF58A1" w14:textId="12ED29C7" w:rsidR="00481107" w:rsidRPr="00352544" w:rsidRDefault="008C12F4" w:rsidP="00945302">
      <w:pPr>
        <w:pStyle w:val="BlockText"/>
        <w:spacing w:line="480" w:lineRule="auto"/>
      </w:pPr>
      <w:del w:id="598" w:author="Sean Duan" w:date="2021-11-02T12:32:00Z">
        <w:r w:rsidRPr="00352544" w:rsidDel="0071221F">
          <w:delText>“Enjoyed it, overall I believe that there should be Universal Health Care, but I did not realize how complicated it was. This exercise showed me how complicated it will be if the US decides to go through with something like this.”</w:delText>
        </w:r>
      </w:del>
    </w:p>
    <w:p w14:paraId="1EB7F7B9" w14:textId="77777777" w:rsidR="00481107" w:rsidRPr="00352544" w:rsidRDefault="008C12F4" w:rsidP="00945302">
      <w:pPr>
        <w:pStyle w:val="Heading1"/>
        <w:spacing w:line="480" w:lineRule="auto"/>
        <w:rPr>
          <w:color w:val="auto"/>
          <w:sz w:val="24"/>
          <w:szCs w:val="24"/>
        </w:rPr>
      </w:pPr>
      <w:bookmarkStart w:id="599" w:name="_Toc86753487"/>
      <w:bookmarkStart w:id="600" w:name="discussion-1"/>
      <w:bookmarkEnd w:id="484"/>
      <w:bookmarkEnd w:id="586"/>
      <w:r w:rsidRPr="00352544">
        <w:rPr>
          <w:color w:val="auto"/>
          <w:sz w:val="24"/>
          <w:szCs w:val="24"/>
        </w:rPr>
        <w:t>Discussion</w:t>
      </w:r>
      <w:bookmarkEnd w:id="599"/>
    </w:p>
    <w:p w14:paraId="05E63083" w14:textId="3764AC12" w:rsidR="00EF01EA" w:rsidRDefault="008C12F4" w:rsidP="00710BBB">
      <w:pPr>
        <w:pStyle w:val="FirstParagraph"/>
        <w:spacing w:line="480" w:lineRule="auto"/>
        <w:ind w:firstLine="720"/>
        <w:rPr>
          <w:ins w:id="601" w:author="Sean Duan" w:date="2021-11-02T12:36:00Z"/>
        </w:rPr>
      </w:pPr>
      <w:r w:rsidRPr="00352544">
        <w:t>Our primary goal for Study 2 was to provide a pseudo-replication of</w:t>
      </w:r>
      <w:del w:id="602" w:author="Sean Duan" w:date="2021-11-02T12:33:00Z">
        <w:r w:rsidRPr="00352544" w:rsidDel="008D6AC4">
          <w:delText xml:space="preserve"> our </w:delText>
        </w:r>
      </w:del>
      <w:ins w:id="603" w:author="Sean Duan" w:date="2021-11-02T12:33:00Z">
        <w:r w:rsidR="008D6AC4">
          <w:t xml:space="preserve"> </w:t>
        </w:r>
      </w:ins>
      <w:r w:rsidRPr="00352544">
        <w:t>Study 1</w:t>
      </w:r>
      <w:del w:id="604" w:author="Sean Duan" w:date="2021-11-02T12:33:00Z">
        <w:r w:rsidRPr="00352544" w:rsidDel="008D6AC4">
          <w:delText xml:space="preserve"> hypothesis</w:delText>
        </w:r>
      </w:del>
      <w:r w:rsidRPr="00352544">
        <w:t>, with improved experimental materials</w:t>
      </w:r>
      <w:del w:id="605" w:author="Sean Duan" w:date="2021-11-02T12:33:00Z">
        <w:r w:rsidRPr="00352544" w:rsidDel="008D6AC4">
          <w:delText xml:space="preserve"> intended to reduce confusion</w:delText>
        </w:r>
      </w:del>
      <w:r w:rsidRPr="00352544">
        <w:t xml:space="preserve">. </w:t>
      </w:r>
      <w:moveToRangeStart w:id="606" w:author="Sean Duan" w:date="2021-11-02T12:35:00Z" w:name="move86748922"/>
      <w:moveTo w:id="607" w:author="Sean Duan" w:date="2021-11-02T12:35:00Z">
        <w:del w:id="608" w:author="Sean Duan" w:date="2021-11-02T12:35:00Z">
          <w:r w:rsidR="00825E73" w:rsidRPr="00352544" w:rsidDel="00825E73">
            <w:delText xml:space="preserve">Additionally, we </w:delText>
          </w:r>
        </w:del>
      </w:moveTo>
      <w:ins w:id="609" w:author="Sean Duan" w:date="2021-11-02T12:36:00Z">
        <w:r w:rsidR="00825E73">
          <w:t>We also desired to</w:t>
        </w:r>
      </w:ins>
      <w:ins w:id="610" w:author="Sean Duan" w:date="2021-11-02T12:35:00Z">
        <w:r w:rsidR="00825E73">
          <w:t xml:space="preserve"> measur</w:t>
        </w:r>
      </w:ins>
      <w:ins w:id="611" w:author="Sean Duan" w:date="2021-11-02T12:36:00Z">
        <w:r w:rsidR="00825E73">
          <w:t>e</w:t>
        </w:r>
      </w:ins>
      <w:moveTo w:id="612" w:author="Sean Duan" w:date="2021-11-02T12:35:00Z">
        <w:del w:id="613" w:author="Sean Duan" w:date="2021-11-02T12:35:00Z">
          <w:r w:rsidR="00825E73" w:rsidRPr="00352544" w:rsidDel="00825E73">
            <w:delText>directly measured</w:delText>
          </w:r>
        </w:del>
        <w:r w:rsidR="00825E73" w:rsidRPr="00352544">
          <w:t xml:space="preserve"> our two proposed mediating relationships through Hypothesis 2. We </w:t>
        </w:r>
        <w:r w:rsidR="00825E73">
          <w:t>hypothesized</w:t>
        </w:r>
        <w:r w:rsidR="00825E73" w:rsidRPr="00352544">
          <w:t xml:space="preserve"> that greater perceived equity would </w:t>
        </w:r>
        <w:r w:rsidR="00825E73" w:rsidRPr="00352544">
          <w:lastRenderedPageBreak/>
          <w:t>increase support for UHC (H2a). We also believed increased comprehensibility would increase support for UHC (H2b).</w:t>
        </w:r>
      </w:moveTo>
      <w:moveToRangeEnd w:id="606"/>
      <w:ins w:id="614" w:author="Sean Duan" w:date="2021-11-02T12:36:00Z">
        <w:r w:rsidR="005E0DB2">
          <w:t xml:space="preserve"> </w:t>
        </w:r>
      </w:ins>
      <w:moveToRangeStart w:id="615" w:author="Sean Duan" w:date="2021-11-02T12:47:00Z" w:name="move86749658"/>
      <w:moveTo w:id="616" w:author="Sean Duan" w:date="2021-11-02T12:47:00Z">
        <w:r w:rsidR="00BA2A32" w:rsidRPr="00352544">
          <w:t>Lastly, we intended to determine if objective and subjective numeracy would moderate the effect of intervention condition on support for UHC in Hypothesis 3.</w:t>
        </w:r>
      </w:moveTo>
      <w:moveToRangeEnd w:id="615"/>
    </w:p>
    <w:p w14:paraId="57E2ABD1" w14:textId="77777777" w:rsidR="00DD4D88" w:rsidRDefault="008C12F4">
      <w:pPr>
        <w:pStyle w:val="FirstParagraph"/>
        <w:spacing w:line="480" w:lineRule="auto"/>
        <w:ind w:firstLine="720"/>
        <w:rPr>
          <w:ins w:id="617" w:author="Sean Duan" w:date="2021-11-02T16:11:00Z"/>
        </w:rPr>
      </w:pPr>
      <w:r w:rsidRPr="00352544">
        <w:t>Hypothesis 1 was not supported by t</w:t>
      </w:r>
      <w:ins w:id="618" w:author="Sean Duan" w:date="2021-11-02T12:34:00Z">
        <w:r w:rsidR="00C5329B">
          <w:t>he results of Study 2</w:t>
        </w:r>
      </w:ins>
      <w:del w:id="619" w:author="Sean Duan" w:date="2021-11-02T12:34:00Z">
        <w:r w:rsidRPr="00352544" w:rsidDel="00C5329B">
          <w:delText>he results of our intervention</w:delText>
        </w:r>
      </w:del>
      <w:r w:rsidRPr="00352544">
        <w:t>. We recorded the exact opposite effect; our</w:t>
      </w:r>
      <w:ins w:id="620" w:author="Sean Duan" w:date="2021-11-02T12:34:00Z">
        <w:r w:rsidR="00C5329B">
          <w:t xml:space="preserve"> ‘active’</w:t>
        </w:r>
      </w:ins>
      <w:r w:rsidRPr="00352544">
        <w:t xml:space="preserve"> intervention was less effective at increasing support for UHC than our </w:t>
      </w:r>
      <w:ins w:id="621" w:author="Sean Duan" w:date="2021-11-02T12:34:00Z">
        <w:r w:rsidR="00C5329B">
          <w:t>‘passive’ intervention</w:t>
        </w:r>
      </w:ins>
      <w:del w:id="622" w:author="Sean Duan" w:date="2021-11-02T12:34:00Z">
        <w:r w:rsidRPr="00352544" w:rsidDel="00C5329B">
          <w:delText>control</w:delText>
        </w:r>
      </w:del>
      <w:r w:rsidRPr="00352544">
        <w:t>.</w:t>
      </w:r>
      <w:ins w:id="623" w:author="Sean Duan" w:date="2021-11-02T16:08:00Z">
        <w:r w:rsidR="00DD4D88">
          <w:t xml:space="preserve"> </w:t>
        </w:r>
        <w:commentRangeStart w:id="624"/>
        <w:r w:rsidR="00DD4D88">
          <w:t>Our negative result was in and of itself still very valuable, as we obtained evidence indicating that cont</w:t>
        </w:r>
      </w:ins>
      <w:ins w:id="625" w:author="Sean Duan" w:date="2021-11-02T16:09:00Z">
        <w:r w:rsidR="00DD4D88">
          <w:t xml:space="preserve">emporary messaging had overall, a statistically significant impact. </w:t>
        </w:r>
      </w:ins>
      <w:ins w:id="626" w:author="Sean Duan" w:date="2021-11-02T16:10:00Z">
        <w:r w:rsidR="00DD4D88">
          <w:t>If nothing else, we have obtained data that gives a useful barometer of</w:t>
        </w:r>
      </w:ins>
      <w:ins w:id="627" w:author="Sean Duan" w:date="2021-11-02T16:11:00Z">
        <w:r w:rsidR="00DD4D88">
          <w:t xml:space="preserve"> how much impact can be expected for even very effective materials.</w:t>
        </w:r>
      </w:ins>
      <w:commentRangeEnd w:id="624"/>
      <w:ins w:id="628" w:author="Sean Duan" w:date="2021-11-02T16:12:00Z">
        <w:r w:rsidR="00B80787">
          <w:rPr>
            <w:rStyle w:val="CommentReference"/>
          </w:rPr>
          <w:commentReference w:id="624"/>
        </w:r>
      </w:ins>
    </w:p>
    <w:p w14:paraId="12A748E1" w14:textId="358F5CAA" w:rsidR="00481107" w:rsidRPr="00352544" w:rsidDel="00EF01EA" w:rsidRDefault="00DD4D88" w:rsidP="00710BBB">
      <w:pPr>
        <w:pStyle w:val="FirstParagraph"/>
        <w:spacing w:line="480" w:lineRule="auto"/>
        <w:ind w:firstLine="720"/>
        <w:rPr>
          <w:del w:id="629" w:author="Sean Duan" w:date="2021-11-02T12:36:00Z"/>
        </w:rPr>
      </w:pPr>
      <w:ins w:id="630" w:author="Sean Duan" w:date="2021-11-02T16:11:00Z">
        <w:r>
          <w:t xml:space="preserve"> </w:t>
        </w:r>
      </w:ins>
      <w:del w:id="631" w:author="Sean Duan" w:date="2021-11-02T16:10:00Z">
        <w:r w:rsidR="008C12F4" w:rsidRPr="00352544" w:rsidDel="00DD4D88">
          <w:delText xml:space="preserve"> </w:delText>
        </w:r>
      </w:del>
      <w:moveFromRangeStart w:id="632" w:author="Sean Duan" w:date="2021-11-02T12:35:00Z" w:name="move86748922"/>
      <w:moveFrom w:id="633" w:author="Sean Duan" w:date="2021-11-02T12:35:00Z">
        <w:r w:rsidR="008C12F4" w:rsidRPr="00352544" w:rsidDel="00825E73">
          <w:t xml:space="preserve">Additionally, we directly measured our two proposed mediating relationships through Hypothesis 2. We </w:t>
        </w:r>
        <w:r w:rsidR="00052FDD" w:rsidDel="00825E73">
          <w:t>hypothesized</w:t>
        </w:r>
        <w:r w:rsidR="008C12F4" w:rsidRPr="00352544" w:rsidDel="00825E73">
          <w:t xml:space="preserve"> that greater perceived equity would increase support for UHC (H2a). We also believed increased comprehensibility would increase support for UHC (H2b).</w:t>
        </w:r>
      </w:moveFrom>
      <w:moveFromRangeEnd w:id="632"/>
    </w:p>
    <w:p w14:paraId="5CE25276" w14:textId="77777777" w:rsidR="00A340D5" w:rsidRDefault="008C12F4">
      <w:pPr>
        <w:pStyle w:val="FirstParagraph"/>
        <w:spacing w:line="480" w:lineRule="auto"/>
        <w:ind w:firstLine="720"/>
        <w:rPr>
          <w:ins w:id="634" w:author="Sean Duan" w:date="2021-11-02T16:11:00Z"/>
        </w:rPr>
      </w:pPr>
      <w:r w:rsidRPr="00352544">
        <w:t xml:space="preserve">Hypothesis 2a was supported by the results of </w:t>
      </w:r>
      <w:del w:id="635" w:author="Sean Duan" w:date="2021-11-02T12:36:00Z">
        <w:r w:rsidRPr="00352544" w:rsidDel="00AC7E3F">
          <w:delText>our intervention</w:delText>
        </w:r>
      </w:del>
      <w:ins w:id="636" w:author="Sean Duan" w:date="2021-11-02T12:36:00Z">
        <w:r w:rsidR="00AC7E3F">
          <w:t>Study 2</w:t>
        </w:r>
      </w:ins>
      <w:r w:rsidRPr="00352544">
        <w:t xml:space="preserve">. The data indicated that perceived equality was a significant mediator for support for UHC. Using the bootstrapping method outlined by Tingley and colleagues (2014), we estimated that perceived equality is a significant mediator on support for UHC not just in our sample, but in the population. </w:t>
      </w:r>
      <w:del w:id="637" w:author="Sean Duan" w:date="2021-11-02T12:37:00Z">
        <w:r w:rsidRPr="00352544" w:rsidDel="00AC7E3F">
          <w:delText xml:space="preserve">Our </w:delText>
        </w:r>
      </w:del>
      <w:ins w:id="638" w:author="Sean Duan" w:date="2021-11-02T12:37:00Z">
        <w:r w:rsidR="00AC7E3F">
          <w:t>Subjects in the</w:t>
        </w:r>
        <w:r w:rsidR="00AC7E3F" w:rsidRPr="00352544">
          <w:t xml:space="preserve"> </w:t>
        </w:r>
        <w:r w:rsidR="00AC7E3F">
          <w:t xml:space="preserve">‘active’ </w:t>
        </w:r>
      </w:ins>
      <w:r w:rsidRPr="00352544">
        <w:t xml:space="preserve">intervention </w:t>
      </w:r>
      <w:del w:id="639" w:author="Sean Duan" w:date="2021-11-02T12:37:00Z">
        <w:r w:rsidRPr="00352544" w:rsidDel="00AC7E3F">
          <w:delText xml:space="preserve">condition was </w:delText>
        </w:r>
      </w:del>
      <w:r w:rsidRPr="00352544">
        <w:t xml:space="preserve">perceived </w:t>
      </w:r>
      <w:ins w:id="640" w:author="Sean Duan" w:date="2021-11-02T12:37:00Z">
        <w:r w:rsidR="00AC7E3F">
          <w:t xml:space="preserve">UHC </w:t>
        </w:r>
      </w:ins>
      <w:r w:rsidRPr="00352544">
        <w:t xml:space="preserve">to have lower equity than </w:t>
      </w:r>
      <w:del w:id="641" w:author="Sean Duan" w:date="2021-11-02T12:37:00Z">
        <w:r w:rsidRPr="00352544" w:rsidDel="00AC7E3F">
          <w:delText>our control</w:delText>
        </w:r>
      </w:del>
      <w:ins w:id="642" w:author="Sean Duan" w:date="2021-11-02T12:37:00Z">
        <w:r w:rsidR="00AC7E3F">
          <w:t>those in the ‘passive’ intervention</w:t>
        </w:r>
      </w:ins>
      <w:del w:id="643" w:author="Sean Duan" w:date="2021-11-02T12:37:00Z">
        <w:r w:rsidRPr="00352544" w:rsidDel="00AC7E3F">
          <w:delText>,</w:delText>
        </w:r>
      </w:del>
      <w:ins w:id="644" w:author="Sean Duan" w:date="2021-11-02T12:37:00Z">
        <w:r w:rsidR="00AC7E3F">
          <w:t>;</w:t>
        </w:r>
      </w:ins>
      <w:r w:rsidRPr="00352544">
        <w:t xml:space="preserve"> </w:t>
      </w:r>
      <w:del w:id="645" w:author="Sean Duan" w:date="2021-11-02T12:37:00Z">
        <w:r w:rsidRPr="00352544" w:rsidDel="00AC7E3F">
          <w:delText>which p</w:delText>
        </w:r>
      </w:del>
      <w:ins w:id="646" w:author="Sean Duan" w:date="2021-11-02T12:37:00Z">
        <w:r w:rsidR="00AC7E3F">
          <w:t>p</w:t>
        </w:r>
      </w:ins>
      <w:r w:rsidRPr="00352544">
        <w:t>artly explai</w:t>
      </w:r>
      <w:del w:id="647" w:author="Sean Duan" w:date="2021-11-02T12:37:00Z">
        <w:r w:rsidRPr="00352544" w:rsidDel="00AC7E3F">
          <w:delText>ns</w:delText>
        </w:r>
      </w:del>
      <w:ins w:id="648" w:author="Sean Duan" w:date="2021-11-02T12:37:00Z">
        <w:r w:rsidR="00AC7E3F">
          <w:t>ning</w:t>
        </w:r>
      </w:ins>
      <w:r w:rsidRPr="00352544">
        <w:t xml:space="preserve"> why </w:t>
      </w:r>
      <w:del w:id="649" w:author="Sean Duan" w:date="2021-11-02T12:37:00Z">
        <w:r w:rsidRPr="00352544" w:rsidDel="00AC7E3F">
          <w:delText xml:space="preserve">our control condition </w:delText>
        </w:r>
      </w:del>
      <w:ins w:id="650" w:author="Sean Duan" w:date="2021-11-02T12:37:00Z">
        <w:r w:rsidR="00AC7E3F">
          <w:t xml:space="preserve">the ‘passive’ intervention </w:t>
        </w:r>
      </w:ins>
      <w:r w:rsidRPr="00352544">
        <w:t>had a greater increase in support for UHC</w:t>
      </w:r>
      <w:del w:id="651" w:author="Sean Duan" w:date="2021-11-02T12:38:00Z">
        <w:r w:rsidRPr="00352544" w:rsidDel="00AC7E3F">
          <w:delText>, in opposition to Hypothesis 1.</w:delText>
        </w:r>
      </w:del>
      <w:ins w:id="652" w:author="Sean Duan" w:date="2021-11-02T12:38:00Z">
        <w:r w:rsidR="00AC7E3F">
          <w:t>.</w:t>
        </w:r>
      </w:ins>
      <w:r w:rsidRPr="00352544">
        <w:t xml:space="preserve"> </w:t>
      </w:r>
    </w:p>
    <w:p w14:paraId="36A39CF5" w14:textId="64D86688" w:rsidR="00481107" w:rsidRPr="00352544" w:rsidRDefault="008C12F4">
      <w:pPr>
        <w:pStyle w:val="FirstParagraph"/>
        <w:spacing w:line="480" w:lineRule="auto"/>
        <w:ind w:firstLine="720"/>
        <w:pPrChange w:id="653" w:author="Sean Duan" w:date="2021-11-02T12:36:00Z">
          <w:pPr>
            <w:pStyle w:val="BodyText"/>
            <w:spacing w:line="480" w:lineRule="auto"/>
            <w:ind w:firstLine="720"/>
          </w:pPr>
        </w:pPrChange>
      </w:pPr>
      <w:r w:rsidRPr="00352544">
        <w:t xml:space="preserve">Hypothesis 2b was not supported by the results of </w:t>
      </w:r>
      <w:del w:id="654" w:author="Sean Duan" w:date="2021-11-02T12:38:00Z">
        <w:r w:rsidRPr="00352544" w:rsidDel="00AC7E3F">
          <w:delText>our intervention</w:delText>
        </w:r>
      </w:del>
      <w:ins w:id="655" w:author="Sean Duan" w:date="2021-11-02T12:38:00Z">
        <w:r w:rsidR="00AC7E3F">
          <w:t>Study 2</w:t>
        </w:r>
      </w:ins>
      <w:r w:rsidRPr="00352544">
        <w:t xml:space="preserve">; There was not a significant effect of experimental condition on comprehensibility. </w:t>
      </w:r>
      <w:moveFromRangeStart w:id="656" w:author="Sean Duan" w:date="2021-11-02T12:47:00Z" w:name="move86749658"/>
      <w:moveFrom w:id="657" w:author="Sean Duan" w:date="2021-11-02T12:47:00Z">
        <w:r w:rsidRPr="00352544" w:rsidDel="00BA2A32">
          <w:t xml:space="preserve">Lastly, we intended to determine if objective and subjective numeracy would moderate the effect of intervention condition on support for UHC in Hypothesis 3. </w:t>
        </w:r>
      </w:moveFrom>
      <w:moveFromRangeEnd w:id="656"/>
      <w:r w:rsidRPr="00352544">
        <w:t xml:space="preserve">Hypothesis 3 was partially supported by the results of </w:t>
      </w:r>
      <w:del w:id="658" w:author="Sean Duan" w:date="2021-11-02T12:47:00Z">
        <w:r w:rsidRPr="00352544" w:rsidDel="00BA2A32">
          <w:delText>our intervention</w:delText>
        </w:r>
      </w:del>
      <w:ins w:id="659" w:author="Sean Duan" w:date="2021-11-02T12:47:00Z">
        <w:r w:rsidR="00BA2A32">
          <w:t>Study 2</w:t>
        </w:r>
      </w:ins>
      <w:r w:rsidRPr="00352544">
        <w:t xml:space="preserve">. We saw a significant effect of objective, but not subjective numeracy, on support for UHC. Furthermore, we found a significant interaction between the effect of objective numeracy and our </w:t>
      </w:r>
      <w:del w:id="660" w:author="Sean Duan" w:date="2021-11-02T12:47:00Z">
        <w:r w:rsidRPr="00352544" w:rsidDel="00BA2A32">
          <w:delText xml:space="preserve">intervention </w:delText>
        </w:r>
      </w:del>
      <w:ins w:id="661" w:author="Sean Duan" w:date="2021-11-02T12:47:00Z">
        <w:r w:rsidR="00BA2A32">
          <w:t xml:space="preserve">experimental </w:t>
        </w:r>
      </w:ins>
      <w:r w:rsidRPr="00352544">
        <w:t xml:space="preserve">condition. </w:t>
      </w:r>
      <w:r w:rsidRPr="00352544">
        <w:lastRenderedPageBreak/>
        <w:t xml:space="preserve">Subjects low in objective numeracy had greater support for UHC in </w:t>
      </w:r>
      <w:del w:id="662" w:author="Sean Duan" w:date="2021-11-02T12:48:00Z">
        <w:r w:rsidRPr="00352544" w:rsidDel="001D468E">
          <w:delText xml:space="preserve">our </w:delText>
        </w:r>
      </w:del>
      <w:ins w:id="663" w:author="Sean Duan" w:date="2021-11-02T12:48:00Z">
        <w:r w:rsidR="001D468E">
          <w:t>the</w:t>
        </w:r>
        <w:r w:rsidR="001D468E" w:rsidRPr="00352544">
          <w:t xml:space="preserve"> </w:t>
        </w:r>
      </w:ins>
      <w:del w:id="664" w:author="Sean Duan" w:date="2021-11-02T12:47:00Z">
        <w:r w:rsidRPr="00352544" w:rsidDel="001D468E">
          <w:delText xml:space="preserve">control </w:delText>
        </w:r>
      </w:del>
      <w:ins w:id="665" w:author="Sean Duan" w:date="2021-11-02T12:47:00Z">
        <w:r w:rsidR="001D468E">
          <w:t>‘passive’ intervention</w:t>
        </w:r>
        <w:r w:rsidR="001D468E" w:rsidRPr="00352544">
          <w:t xml:space="preserve"> </w:t>
        </w:r>
      </w:ins>
      <w:del w:id="666" w:author="Sean Duan" w:date="2021-11-02T12:47:00Z">
        <w:r w:rsidRPr="00352544" w:rsidDel="001D468E">
          <w:delText xml:space="preserve">condition </w:delText>
        </w:r>
      </w:del>
      <w:r w:rsidRPr="00352544">
        <w:t xml:space="preserve">compared to </w:t>
      </w:r>
      <w:del w:id="667" w:author="Sean Duan" w:date="2021-11-02T12:48:00Z">
        <w:r w:rsidRPr="00352544" w:rsidDel="001D468E">
          <w:delText xml:space="preserve">our </w:delText>
        </w:r>
      </w:del>
      <w:ins w:id="668" w:author="Sean Duan" w:date="2021-11-02T12:48:00Z">
        <w:r w:rsidR="001D468E">
          <w:t>the</w:t>
        </w:r>
        <w:r w:rsidR="001D468E" w:rsidRPr="00352544">
          <w:t xml:space="preserve"> </w:t>
        </w:r>
      </w:ins>
      <w:del w:id="669" w:author="Sean Duan" w:date="2021-11-02T12:48:00Z">
        <w:r w:rsidRPr="00352544" w:rsidDel="001D468E">
          <w:delText>intervention condition</w:delText>
        </w:r>
      </w:del>
      <w:ins w:id="670" w:author="Sean Duan" w:date="2021-11-02T12:48:00Z">
        <w:r w:rsidR="001D468E">
          <w:t>‘active’ intervention</w:t>
        </w:r>
        <w:r w:rsidR="008E4968">
          <w:t>.</w:t>
        </w:r>
      </w:ins>
      <w:del w:id="671" w:author="Sean Duan" w:date="2021-11-02T12:48:00Z">
        <w:r w:rsidRPr="00352544" w:rsidDel="008E4968">
          <w:delText>, in opposition to Hypothesis 1.</w:delText>
        </w:r>
      </w:del>
      <w:r w:rsidRPr="00352544">
        <w:t xml:space="preserve"> </w:t>
      </w:r>
      <w:ins w:id="672" w:author="Sean Duan" w:date="2021-11-02T12:48:00Z">
        <w:r w:rsidR="008E4968">
          <w:t>Conversely</w:t>
        </w:r>
      </w:ins>
      <w:ins w:id="673" w:author="Sean Duan" w:date="2021-11-02T12:49:00Z">
        <w:r w:rsidR="008E4968">
          <w:t>,</w:t>
        </w:r>
      </w:ins>
      <w:ins w:id="674" w:author="Sean Duan" w:date="2021-11-02T12:48:00Z">
        <w:r w:rsidR="008E4968">
          <w:t xml:space="preserve"> </w:t>
        </w:r>
      </w:ins>
      <w:del w:id="675" w:author="Sean Duan" w:date="2021-11-02T12:48:00Z">
        <w:r w:rsidRPr="00352544" w:rsidDel="008E4968">
          <w:delText>Yet s</w:delText>
        </w:r>
      </w:del>
      <w:ins w:id="676" w:author="Sean Duan" w:date="2021-11-02T12:48:00Z">
        <w:r w:rsidR="008E4968">
          <w:t>s</w:t>
        </w:r>
      </w:ins>
      <w:r w:rsidRPr="00352544">
        <w:t xml:space="preserve">ubjects high in objective numeracy had greater support for UHC in </w:t>
      </w:r>
      <w:del w:id="677" w:author="Sean Duan" w:date="2021-11-02T12:49:00Z">
        <w:r w:rsidRPr="00352544" w:rsidDel="008E4968">
          <w:delText xml:space="preserve">our </w:delText>
        </w:r>
      </w:del>
      <w:ins w:id="678" w:author="Sean Duan" w:date="2021-11-02T12:49:00Z">
        <w:r w:rsidR="008E4968">
          <w:t>the</w:t>
        </w:r>
        <w:r w:rsidR="008E4968" w:rsidRPr="00352544">
          <w:t xml:space="preserve"> </w:t>
        </w:r>
      </w:ins>
      <w:ins w:id="679" w:author="Sean Duan" w:date="2021-11-02T12:48:00Z">
        <w:r w:rsidR="008E4968">
          <w:t xml:space="preserve">‘active’ </w:t>
        </w:r>
      </w:ins>
      <w:r w:rsidRPr="00352544">
        <w:t xml:space="preserve">intervention </w:t>
      </w:r>
      <w:del w:id="680" w:author="Sean Duan" w:date="2021-11-02T12:49:00Z">
        <w:r w:rsidRPr="00352544" w:rsidDel="008E4968">
          <w:delText>condition compared to our control condition, in support of Hypothesis 1</w:delText>
        </w:r>
      </w:del>
      <w:ins w:id="681" w:author="Sean Duan" w:date="2021-11-02T12:49:00Z">
        <w:r w:rsidR="008E4968">
          <w:t>compared to the ‘passive’ intervention.</w:t>
        </w:r>
      </w:ins>
      <w:del w:id="682" w:author="Sean Duan" w:date="2021-11-02T12:49:00Z">
        <w:r w:rsidRPr="00352544" w:rsidDel="008E4968">
          <w:delText>.</w:delText>
        </w:r>
      </w:del>
      <w:r w:rsidRPr="00352544">
        <w:t xml:space="preserve"> </w:t>
      </w:r>
      <w:del w:id="683" w:author="Sean Duan" w:date="2021-11-02T12:49:00Z">
        <w:r w:rsidRPr="00352544" w:rsidDel="008E4968">
          <w:delText xml:space="preserve">This indicates that our initial Hypothesis </w:delText>
        </w:r>
      </w:del>
      <w:ins w:id="684" w:author="Sean Duan" w:date="2021-11-02T12:49:00Z">
        <w:r w:rsidR="008E4968">
          <w:t xml:space="preserve">This provides some evidence that Hypothesis </w:t>
        </w:r>
      </w:ins>
      <w:r w:rsidRPr="00352544">
        <w:t>1 is valid, but only for subjects with higher objective numeracy.</w:t>
      </w:r>
    </w:p>
    <w:p w14:paraId="3DC925D7" w14:textId="724BDBC0" w:rsidR="00481107" w:rsidRDefault="008C12F4" w:rsidP="00FF6B6B">
      <w:pPr>
        <w:pStyle w:val="BodyText"/>
        <w:spacing w:line="480" w:lineRule="auto"/>
        <w:ind w:firstLine="720"/>
        <w:rPr>
          <w:ins w:id="685" w:author="Sean Duan" w:date="2021-11-02T13:37:00Z"/>
        </w:rPr>
      </w:pPr>
      <w:r w:rsidRPr="00352544">
        <w:t xml:space="preserve">In line with previous research, we </w:t>
      </w:r>
      <w:del w:id="686" w:author="Sean Duan" w:date="2021-11-02T12:50:00Z">
        <w:r w:rsidRPr="00352544" w:rsidDel="00FF6B6B">
          <w:delText>did find</w:delText>
        </w:r>
      </w:del>
      <w:ins w:id="687" w:author="Sean Duan" w:date="2021-11-02T12:50:00Z">
        <w:r w:rsidR="00FF6B6B">
          <w:t>found</w:t>
        </w:r>
      </w:ins>
      <w:r w:rsidRPr="00352544">
        <w:t xml:space="preserve"> that the majority (69% of our subjects) of our participants found the HBP acceptable (</w:t>
      </w:r>
      <w:proofErr w:type="spellStart"/>
      <w:r w:rsidRPr="00352544">
        <w:t>Goold</w:t>
      </w:r>
      <w:proofErr w:type="spellEnd"/>
      <w:r w:rsidRPr="00352544">
        <w:t xml:space="preserve"> et al., 2000; </w:t>
      </w:r>
      <w:proofErr w:type="spellStart"/>
      <w:r w:rsidRPr="00352544">
        <w:t>Danis</w:t>
      </w:r>
      <w:proofErr w:type="spellEnd"/>
      <w:r w:rsidRPr="00352544">
        <w:t xml:space="preserve"> et al., 2004). We also replicated the positive level of support found by Huebner and colleagues (2006), but in a non-medical student population. However, we only partially replicated previous work on the effects of active versus passive instruction (</w:t>
      </w:r>
      <w:proofErr w:type="spellStart"/>
      <w:r w:rsidRPr="00352544">
        <w:t>Haidet</w:t>
      </w:r>
      <w:proofErr w:type="spellEnd"/>
      <w:r w:rsidRPr="00352544">
        <w:t xml:space="preserve"> et al., 2004; Michel et al., 2009; </w:t>
      </w:r>
      <w:proofErr w:type="spellStart"/>
      <w:r w:rsidRPr="00352544">
        <w:t>Weiger</w:t>
      </w:r>
      <w:proofErr w:type="spellEnd"/>
      <w:r w:rsidRPr="00352544">
        <w:t xml:space="preserve"> et al., 2019). We found that active learning was more effective, but only for subjects with higher </w:t>
      </w:r>
      <w:ins w:id="688" w:author="Sean Duan" w:date="2021-11-02T12:50:00Z">
        <w:r w:rsidR="00B010B8">
          <w:t xml:space="preserve">objective </w:t>
        </w:r>
      </w:ins>
      <w:r w:rsidRPr="00352544">
        <w:t xml:space="preserve">numeracy. </w:t>
      </w:r>
      <w:proofErr w:type="spellStart"/>
      <w:r w:rsidRPr="00352544">
        <w:t>Hadiet</w:t>
      </w:r>
      <w:proofErr w:type="spellEnd"/>
      <w:r w:rsidRPr="00352544">
        <w:t xml:space="preserve"> and colleagues (2004) found that active instruction was effective for mathematically focused content, we </w:t>
      </w:r>
      <w:r w:rsidR="00486CE0">
        <w:t>posit</w:t>
      </w:r>
      <w:r w:rsidRPr="00352544">
        <w:t xml:space="preserve"> that this is due to high objective numeracy further improving the effect of active instruction. The large advantage that the more numerate have is exacerbated even further by active instruction using numbers. Addressing the lack of impact for low-numeracy subjects is necessary to bridge the understanding gap created by the high complexity of UHC.</w:t>
      </w:r>
    </w:p>
    <w:p w14:paraId="633A42D1" w14:textId="13C55DDF" w:rsidR="00202BD3" w:rsidRPr="00352544" w:rsidRDefault="00202BD3">
      <w:pPr>
        <w:pStyle w:val="BodyText"/>
        <w:spacing w:line="480" w:lineRule="auto"/>
        <w:ind w:firstLine="720"/>
        <w:pPrChange w:id="689" w:author="Sean Duan" w:date="2021-11-02T12:49:00Z">
          <w:pPr>
            <w:pStyle w:val="BodyText"/>
            <w:spacing w:line="480" w:lineRule="auto"/>
          </w:pPr>
        </w:pPrChange>
      </w:pPr>
      <w:commentRangeStart w:id="690"/>
      <w:ins w:id="691" w:author="Sean Duan" w:date="2021-11-02T13:38:00Z">
        <w:r>
          <w:t>An alternative explanation for the gap in support for UHC between our ‘active’ and ‘passive’ intervention conditions in Study 2 is the differential impact that the Elaboration Likelihood Model</w:t>
        </w:r>
      </w:ins>
      <w:ins w:id="692" w:author="Sean Duan" w:date="2021-11-02T13:39:00Z">
        <w:r>
          <w:t xml:space="preserve"> </w:t>
        </w:r>
      </w:ins>
      <w:ins w:id="693" w:author="Sean Duan" w:date="2021-11-02T13:43:00Z">
        <w:r w:rsidR="003D4D68">
          <w:t xml:space="preserve">(ELM) </w:t>
        </w:r>
      </w:ins>
      <w:ins w:id="694" w:author="Sean Duan" w:date="2021-11-02T13:39:00Z">
        <w:r>
          <w:t xml:space="preserve">proposes each intervention would have </w:t>
        </w:r>
      </w:ins>
      <w:ins w:id="695" w:author="Sean Duan" w:date="2021-11-02T13:42:00Z">
        <w:r w:rsidRPr="00202BD3">
          <w:t>(J. Kitchen et al., 2014)</w:t>
        </w:r>
      </w:ins>
      <w:ins w:id="696" w:author="Sean Duan" w:date="2021-11-02T13:43:00Z">
        <w:r>
          <w:t xml:space="preserve">. </w:t>
        </w:r>
      </w:ins>
      <w:commentRangeEnd w:id="690"/>
      <w:ins w:id="697" w:author="Sean Duan" w:date="2021-11-02T13:49:00Z">
        <w:r w:rsidR="0090664B">
          <w:rPr>
            <w:rStyle w:val="CommentReference"/>
          </w:rPr>
          <w:commentReference w:id="690"/>
        </w:r>
      </w:ins>
      <w:ins w:id="698" w:author="Sean Duan" w:date="2021-11-02T13:43:00Z">
        <w:r>
          <w:t xml:space="preserve">The </w:t>
        </w:r>
        <w:r w:rsidR="003D4D68">
          <w:t>ELM</w:t>
        </w:r>
      </w:ins>
      <w:ins w:id="699" w:author="Sean Duan" w:date="2021-11-02T13:44:00Z">
        <w:r w:rsidR="003D4D68">
          <w:t xml:space="preserve"> proposes that if the issue at hand is one where </w:t>
        </w:r>
      </w:ins>
      <w:ins w:id="700" w:author="Sean Duan" w:date="2021-11-02T13:45:00Z">
        <w:r w:rsidR="003D4D68">
          <w:t>the subject lacks a stake</w:t>
        </w:r>
      </w:ins>
      <w:ins w:id="701" w:author="Sean Duan" w:date="2021-11-02T13:46:00Z">
        <w:r w:rsidR="003D4D68">
          <w:t xml:space="preserve">, or a ‘low-elaboration’ condition, the subject will value the expertise of the expert, and take their </w:t>
        </w:r>
        <w:r w:rsidR="003D4D68">
          <w:lastRenderedPageBreak/>
          <w:t xml:space="preserve">word for it. Conversely, if the issue is one where the subject has </w:t>
        </w:r>
      </w:ins>
      <w:ins w:id="702" w:author="Sean Duan" w:date="2021-11-02T13:47:00Z">
        <w:r w:rsidR="003D4D68">
          <w:t xml:space="preserve">much at stake, or a ‘high-elaboration’ condition, the subject will not simply take the expert’s information at face-value, and work to understand it further. </w:t>
        </w:r>
      </w:ins>
      <w:ins w:id="703" w:author="Sean Duan" w:date="2021-11-02T13:48:00Z">
        <w:r w:rsidR="0090664B">
          <w:t xml:space="preserve">As we did not directly measure the perception of the stakes for our subjects, it is plausible that subjects in our ‘passive’ intervention had high support for UHC due to being </w:t>
        </w:r>
      </w:ins>
      <w:ins w:id="704" w:author="Sean Duan" w:date="2021-11-02T13:49:00Z">
        <w:r w:rsidR="0090664B">
          <w:t xml:space="preserve">overly affected by the ‘expert’ opinion available in the UHC infographics. </w:t>
        </w:r>
      </w:ins>
    </w:p>
    <w:p w14:paraId="68BD83D7" w14:textId="6A41E891" w:rsidR="00481107" w:rsidRPr="00352544" w:rsidRDefault="008C12F4" w:rsidP="00710BBB">
      <w:pPr>
        <w:pStyle w:val="BodyText"/>
        <w:spacing w:line="480" w:lineRule="auto"/>
        <w:ind w:firstLine="720"/>
      </w:pPr>
      <w:r w:rsidRPr="00352544">
        <w:t xml:space="preserve">Study 2 provided mixed evidence regarding our mediational hypothesis. Both perceived equality as well as understanding of UHC strongly predicted support for UHC. However, our </w:t>
      </w:r>
      <w:del w:id="705" w:author="Sean Duan" w:date="2021-11-02T12:51:00Z">
        <w:r w:rsidRPr="00352544" w:rsidDel="003A5105">
          <w:delText xml:space="preserve">experimental </w:delText>
        </w:r>
      </w:del>
      <w:ins w:id="706" w:author="Sean Duan" w:date="2021-11-02T12:51:00Z">
        <w:r w:rsidR="003A5105">
          <w:t>‘active’</w:t>
        </w:r>
        <w:r w:rsidR="003A5105" w:rsidRPr="00352544">
          <w:t xml:space="preserve"> </w:t>
        </w:r>
      </w:ins>
      <w:r w:rsidRPr="00352544">
        <w:t xml:space="preserve">intervention </w:t>
      </w:r>
      <w:del w:id="707" w:author="Sean Duan" w:date="2021-11-02T12:51:00Z">
        <w:r w:rsidRPr="00352544" w:rsidDel="00CC2A29">
          <w:delText xml:space="preserve">lowered </w:delText>
        </w:r>
      </w:del>
      <w:ins w:id="708" w:author="Sean Duan" w:date="2021-11-02T12:51:00Z">
        <w:r w:rsidR="00CC2A29">
          <w:t>had lower</w:t>
        </w:r>
        <w:r w:rsidR="00CC2A29" w:rsidRPr="00352544">
          <w:t xml:space="preserve"> </w:t>
        </w:r>
      </w:ins>
      <w:r w:rsidRPr="00352544">
        <w:t xml:space="preserve">perceived equality </w:t>
      </w:r>
      <w:ins w:id="709" w:author="Sean Duan" w:date="2021-11-02T12:51:00Z">
        <w:r w:rsidR="00CC2A29">
          <w:t xml:space="preserve">than our ‘passive’ intervention </w:t>
        </w:r>
      </w:ins>
      <w:r w:rsidRPr="00352544">
        <w:t xml:space="preserve">and neither condition influenced comprehensibility. It is plausible that there is partial mediation of perceived equity on support for UHC. However, our </w:t>
      </w:r>
      <w:ins w:id="710" w:author="Sean Duan" w:date="2021-11-02T12:51:00Z">
        <w:r w:rsidR="00C01183">
          <w:t xml:space="preserve">‘active’ </w:t>
        </w:r>
      </w:ins>
      <w:r w:rsidRPr="00352544">
        <w:t>intervention did not successfully improve perceptions of equity. This is a repudiation of previous research by Hurst and colleagues (2018) regarding the HBP framework being perceived as fair. We were able to determine that comprehensibility is a strong predictor for support for UHC, but further research is necessary to determine how best to improve comprehensibility.</w:t>
      </w:r>
    </w:p>
    <w:p w14:paraId="4977CE09" w14:textId="77777777" w:rsidR="00481107" w:rsidRPr="00352544" w:rsidRDefault="008C12F4">
      <w:pPr>
        <w:pStyle w:val="BodyText"/>
        <w:spacing w:line="480" w:lineRule="auto"/>
        <w:ind w:firstLine="720"/>
        <w:pPrChange w:id="711" w:author="Sean Duan" w:date="2021-11-02T12:52:00Z">
          <w:pPr>
            <w:pStyle w:val="BodyText"/>
            <w:spacing w:line="480" w:lineRule="auto"/>
          </w:pPr>
        </w:pPrChange>
      </w:pPr>
      <w:r w:rsidRPr="00352544">
        <w:t xml:space="preserve">We had no a-priori assumptions regarding the impacts of numeracy. Peters (2020) writes that objective numeracy measures the ability to use knowledge of basic probability and mathematics, as well as to communicate and interpret mathematical information. In comparison, subjective numeracy represents confidence in ability to understand mathematics, and the preference for numbers over words. Plausibly, those who lack objective numeracy, may find it difficult to engage in calculating and trading off options. </w:t>
      </w:r>
      <w:r w:rsidRPr="00352544">
        <w:lastRenderedPageBreak/>
        <w:t>Alternatively, more numerate individuals could engage more in a numbers-based activity, paying more attention and thus resulting in a larger effect.</w:t>
      </w:r>
    </w:p>
    <w:p w14:paraId="1427FD93" w14:textId="591EE22B" w:rsidR="00481107" w:rsidRPr="00352544" w:rsidDel="00DD4D88" w:rsidRDefault="008C12F4" w:rsidP="00710BBB">
      <w:pPr>
        <w:pStyle w:val="BodyText"/>
        <w:spacing w:line="480" w:lineRule="auto"/>
        <w:ind w:firstLine="720"/>
        <w:rPr>
          <w:del w:id="712" w:author="Sean Duan" w:date="2021-11-02T16:07:00Z"/>
        </w:rPr>
      </w:pPr>
      <w:commentRangeStart w:id="713"/>
      <w:del w:id="714" w:author="Sean Duan" w:date="2021-11-02T16:05:00Z">
        <w:r w:rsidRPr="00352544" w:rsidDel="009E1B04">
          <w:delText xml:space="preserve">In our intervention, the main source of difficulty was ‘agonizing’ over distribution of resources for an ideal health plan. This is intentional, making realistic and difficult choices akin to those for health-care officials is the purpose of the exercise. Additionally, many individuals in our intervention </w:delText>
        </w:r>
      </w:del>
      <w:del w:id="715" w:author="Sean Duan" w:date="2021-11-02T12:54:00Z">
        <w:r w:rsidRPr="00352544" w:rsidDel="00127591">
          <w:delText xml:space="preserve">condition </w:delText>
        </w:r>
      </w:del>
      <w:del w:id="716" w:author="Sean Duan" w:date="2021-11-02T16:05:00Z">
        <w:r w:rsidRPr="00352544" w:rsidDel="009E1B04">
          <w:delText xml:space="preserve">expressed support and appreciation for the exercise. This </w:delText>
        </w:r>
      </w:del>
      <w:del w:id="717" w:author="Sean Duan" w:date="2021-11-02T12:53:00Z">
        <w:r w:rsidRPr="00352544" w:rsidDel="009C3C8F">
          <w:delText>provides further evidence that the HBP based active intervention was indeed successful at improving engagement</w:delText>
        </w:r>
      </w:del>
      <w:del w:id="718" w:author="Sean Duan" w:date="2021-11-02T16:05:00Z">
        <w:r w:rsidRPr="00352544" w:rsidDel="009E1B04">
          <w:delText xml:space="preserve">. </w:delText>
        </w:r>
        <w:commentRangeEnd w:id="713"/>
        <w:r w:rsidR="009C3C8F" w:rsidDel="009E1B04">
          <w:rPr>
            <w:rStyle w:val="CommentReference"/>
          </w:rPr>
          <w:commentReference w:id="713"/>
        </w:r>
        <w:r w:rsidRPr="00352544" w:rsidDel="009E1B04">
          <w:delText xml:space="preserve">However, one consistent category of responses across both conditions expressed belief that the exercise was either politically motivated or </w:delText>
        </w:r>
      </w:del>
      <w:del w:id="719" w:author="Sean Duan" w:date="2021-11-02T16:06:00Z">
        <w:r w:rsidRPr="00352544" w:rsidDel="009E1B04">
          <w:delText xml:space="preserve">had a strong intentional bias in its construction. </w:delText>
        </w:r>
      </w:del>
      <w:del w:id="720" w:author="Sean Duan" w:date="2021-11-02T12:54:00Z">
        <w:r w:rsidRPr="00352544" w:rsidDel="00127591">
          <w:delText>To address this, we could present a HBP for a UHC in comparison to a set of standard private insurance plans. Additionally, measuring political affiliation could allow us to directly examine the effect of political motivation on support for UHC.</w:delText>
        </w:r>
      </w:del>
    </w:p>
    <w:p w14:paraId="5D379CC2" w14:textId="77777777" w:rsidR="00481107" w:rsidRPr="00352544" w:rsidRDefault="008C12F4" w:rsidP="00945302">
      <w:pPr>
        <w:pStyle w:val="Heading1"/>
        <w:spacing w:line="480" w:lineRule="auto"/>
        <w:rPr>
          <w:color w:val="auto"/>
          <w:sz w:val="24"/>
          <w:szCs w:val="24"/>
        </w:rPr>
      </w:pPr>
      <w:bookmarkStart w:id="721" w:name="_Toc86753488"/>
      <w:bookmarkStart w:id="722" w:name="limitations"/>
      <w:bookmarkEnd w:id="600"/>
      <w:r w:rsidRPr="00352544">
        <w:rPr>
          <w:color w:val="auto"/>
          <w:sz w:val="24"/>
          <w:szCs w:val="24"/>
        </w:rPr>
        <w:t>Limitations</w:t>
      </w:r>
      <w:bookmarkEnd w:id="721"/>
    </w:p>
    <w:p w14:paraId="3985ACB2" w14:textId="77777777" w:rsidR="00481107" w:rsidRPr="00352544" w:rsidRDefault="008C12F4" w:rsidP="00710BBB">
      <w:pPr>
        <w:pStyle w:val="FirstParagraph"/>
        <w:spacing w:line="480" w:lineRule="auto"/>
        <w:ind w:firstLine="720"/>
      </w:pPr>
      <w:r w:rsidRPr="00352544">
        <w:t>Study 2 recruited participants from a large midwestern university located in a medium sized midwestern city. This limits the amount of generalization to other populations. The design of Study 2 required familiarity with internet and online survey platform technology, which may make it difficult to adapt to older or less tech-savvy populations. Some subjects indicated in the free-response section that the information presented was biased towards support for UHC and did not paint the whole picture of arguments supporting our current private care system. Therefore, we were unable to derive potential insights comparing to see if positive messaging on private health care would reduce support for UHC.</w:t>
      </w:r>
    </w:p>
    <w:p w14:paraId="583F09EB" w14:textId="77777777" w:rsidR="00481107" w:rsidRPr="00352544" w:rsidRDefault="008C12F4" w:rsidP="00945302">
      <w:pPr>
        <w:pStyle w:val="Heading1"/>
        <w:spacing w:line="480" w:lineRule="auto"/>
        <w:rPr>
          <w:color w:val="auto"/>
          <w:sz w:val="24"/>
          <w:szCs w:val="24"/>
        </w:rPr>
      </w:pPr>
      <w:bookmarkStart w:id="723" w:name="_Toc86753489"/>
      <w:bookmarkStart w:id="724" w:name="future-directions"/>
      <w:bookmarkEnd w:id="722"/>
      <w:r w:rsidRPr="00352544">
        <w:rPr>
          <w:color w:val="auto"/>
          <w:sz w:val="24"/>
          <w:szCs w:val="24"/>
        </w:rPr>
        <w:t>Future Directions</w:t>
      </w:r>
      <w:bookmarkEnd w:id="723"/>
    </w:p>
    <w:p w14:paraId="056C73BC" w14:textId="2081E48E" w:rsidR="00481107" w:rsidRPr="00352544" w:rsidRDefault="008C12F4" w:rsidP="00710BBB">
      <w:pPr>
        <w:pStyle w:val="FirstParagraph"/>
        <w:spacing w:line="480" w:lineRule="auto"/>
        <w:ind w:firstLine="720"/>
      </w:pPr>
      <w:r w:rsidRPr="00352544">
        <w:t>The lowest-hanging fruit is a replication of the study, providing evidence of our proposed mediating relationship and moderating effects, on a group that more closely mimics the insurance buying public. This would provide additional external validity, as the primary decision-makers around health insurance are not university students. Another extension for replications of this research would be to developing a structured plan for qualitative analysis such as semantic text analysis,</w:t>
      </w:r>
      <w:ins w:id="725" w:author="Sean Duan" w:date="2021-11-02T12:54:00Z">
        <w:r w:rsidR="00127591">
          <w:t xml:space="preserve"> LIWC, or </w:t>
        </w:r>
      </w:ins>
      <w:ins w:id="726" w:author="Sean Duan" w:date="2021-11-02T12:55:00Z">
        <w:r w:rsidR="00127591">
          <w:t>Thematic Analysis with dual consensus coding.</w:t>
        </w:r>
      </w:ins>
      <w:del w:id="727" w:author="Sean Duan" w:date="2021-11-02T12:54:00Z">
        <w:r w:rsidRPr="00352544" w:rsidDel="00127591">
          <w:delText xml:space="preserve"> LIWC specifically.</w:delText>
        </w:r>
      </w:del>
    </w:p>
    <w:p w14:paraId="2CA0B456" w14:textId="77777777" w:rsidR="00481107" w:rsidRPr="00352544" w:rsidRDefault="008C12F4" w:rsidP="00710BBB">
      <w:pPr>
        <w:pStyle w:val="BodyText"/>
        <w:spacing w:line="480" w:lineRule="auto"/>
        <w:ind w:firstLine="720"/>
      </w:pPr>
      <w:r w:rsidRPr="00352544">
        <w:lastRenderedPageBreak/>
        <w:t>There are several modifications of the experimental materials that would be of interest to examine. One would be determining if different resource availability would have greater or lesser support. If there is no significant difference, that would perhaps provide evidence indicating that the structure of an HBP could have has greater salience in determining approval versus simply the objective healthcare options available.</w:t>
      </w:r>
    </w:p>
    <w:p w14:paraId="2C331432" w14:textId="285EDC01" w:rsidR="00481107" w:rsidRPr="00352544" w:rsidRDefault="008C12F4" w:rsidP="00710BBB">
      <w:pPr>
        <w:pStyle w:val="BodyText"/>
        <w:spacing w:line="480" w:lineRule="auto"/>
        <w:ind w:firstLine="720"/>
      </w:pPr>
      <w:r w:rsidRPr="00352544">
        <w:t xml:space="preserve">Another </w:t>
      </w:r>
      <w:del w:id="728" w:author="Sean Duan" w:date="2021-11-02T12:55:00Z">
        <w:r w:rsidRPr="00352544" w:rsidDel="00476327">
          <w:delText xml:space="preserve">valuable </w:delText>
        </w:r>
      </w:del>
      <w:r w:rsidRPr="00352544">
        <w:t>extension would be to measure additional moderating variables. Political orientation and polarization are two variables explicitly referenced in our free response section by participants. We could also design experimental material that explicitly promotes ‘standard’ private health insurance as it exists in the US or compare to negative messaging on ‘standard’ private health care without having positive information about UHC.</w:t>
      </w:r>
    </w:p>
    <w:p w14:paraId="3E9A8A8C" w14:textId="77777777" w:rsidR="00481107" w:rsidRPr="00352544" w:rsidRDefault="008C12F4" w:rsidP="00710BBB">
      <w:pPr>
        <w:pStyle w:val="BodyText"/>
        <w:spacing w:line="480" w:lineRule="auto"/>
        <w:ind w:firstLine="720"/>
      </w:pPr>
      <w:r w:rsidRPr="00352544">
        <w:t>The most valuable extension would be to determine how to increase support for UHC with individuals that have lower objective numeracy. Low objective numeracy is common in the US population. Having an intervention that only works to increase support for UHC in individuals with high-objective numeracy is problematic as we would want to impact the whole of the population. Some considerations could be a simplified version of the exercise, or to clearly indicate the trade-offs using a computer activity that does not explicitly reference numbers or calculation.</w:t>
      </w:r>
    </w:p>
    <w:p w14:paraId="49C1E22B" w14:textId="77777777" w:rsidR="00481107" w:rsidRPr="00352544" w:rsidRDefault="008C12F4" w:rsidP="00945302">
      <w:pPr>
        <w:pStyle w:val="Heading1"/>
        <w:spacing w:line="480" w:lineRule="auto"/>
        <w:rPr>
          <w:color w:val="auto"/>
          <w:sz w:val="24"/>
          <w:szCs w:val="24"/>
        </w:rPr>
      </w:pPr>
      <w:bookmarkStart w:id="729" w:name="_Toc86753490"/>
      <w:bookmarkStart w:id="730" w:name="appendix-a"/>
      <w:bookmarkEnd w:id="724"/>
      <w:r w:rsidRPr="00352544">
        <w:rPr>
          <w:color w:val="auto"/>
          <w:sz w:val="24"/>
          <w:szCs w:val="24"/>
        </w:rPr>
        <w:lastRenderedPageBreak/>
        <w:t>Appendix A</w:t>
      </w:r>
      <w:bookmarkEnd w:id="729"/>
    </w:p>
    <w:p w14:paraId="2E0E6623" w14:textId="77777777" w:rsidR="00481107" w:rsidRPr="00352544" w:rsidRDefault="008C12F4" w:rsidP="00945302">
      <w:pPr>
        <w:pStyle w:val="Heading3"/>
        <w:spacing w:line="480" w:lineRule="auto"/>
        <w:rPr>
          <w:color w:val="auto"/>
        </w:rPr>
      </w:pPr>
      <w:bookmarkStart w:id="731" w:name="experimental-materials-for-study-1"/>
      <w:r w:rsidRPr="00352544">
        <w:rPr>
          <w:color w:val="auto"/>
        </w:rPr>
        <w:t>Experimental Materials for Study 1</w:t>
      </w:r>
    </w:p>
    <w:p w14:paraId="7971105F" w14:textId="77777777" w:rsidR="00481107" w:rsidRPr="00352544" w:rsidRDefault="008C12F4" w:rsidP="00945302">
      <w:pPr>
        <w:pStyle w:val="CaptionedFigure"/>
        <w:spacing w:line="480" w:lineRule="auto"/>
      </w:pPr>
      <w:r w:rsidRPr="00352544">
        <w:rPr>
          <w:noProof/>
        </w:rPr>
        <w:drawing>
          <wp:inline distT="0" distB="0" distL="0" distR="0" wp14:anchorId="5788DAA6" wp14:editId="3838F210">
            <wp:extent cx="5334000" cy="5497029"/>
            <wp:effectExtent l="0" t="0" r="0" b="0"/>
            <wp:docPr id="11" name="Picture" descr="Blank CHAT Sheet for ‘Active’ intervention condition"/>
            <wp:cNvGraphicFramePr/>
            <a:graphic xmlns:a="http://schemas.openxmlformats.org/drawingml/2006/main">
              <a:graphicData uri="http://schemas.openxmlformats.org/drawingml/2006/picture">
                <pic:pic xmlns:pic="http://schemas.openxmlformats.org/drawingml/2006/picture">
                  <pic:nvPicPr>
                    <pic:cNvPr id="0" name="Picture" descr="appendix_a_1.png"/>
                    <pic:cNvPicPr>
                      <a:picLocks noChangeAspect="1" noChangeArrowheads="1"/>
                    </pic:cNvPicPr>
                  </pic:nvPicPr>
                  <pic:blipFill>
                    <a:blip r:embed="rId22"/>
                    <a:stretch>
                      <a:fillRect/>
                    </a:stretch>
                  </pic:blipFill>
                  <pic:spPr bwMode="auto">
                    <a:xfrm>
                      <a:off x="0" y="0"/>
                      <a:ext cx="5334000" cy="5497029"/>
                    </a:xfrm>
                    <a:prstGeom prst="rect">
                      <a:avLst/>
                    </a:prstGeom>
                    <a:noFill/>
                    <a:ln w="9525">
                      <a:noFill/>
                      <a:headEnd/>
                      <a:tailEnd/>
                    </a:ln>
                  </pic:spPr>
                </pic:pic>
              </a:graphicData>
            </a:graphic>
          </wp:inline>
        </w:drawing>
      </w:r>
    </w:p>
    <w:p w14:paraId="018E0D8B" w14:textId="77777777" w:rsidR="00481107" w:rsidRPr="00352544" w:rsidRDefault="008C12F4" w:rsidP="00945302">
      <w:pPr>
        <w:pStyle w:val="ImageCaption"/>
        <w:spacing w:line="480" w:lineRule="auto"/>
      </w:pPr>
      <w:r w:rsidRPr="00352544">
        <w:t>Blank CHAT Sheet for ‘Active’ intervention condition</w:t>
      </w:r>
    </w:p>
    <w:p w14:paraId="41AA38E1" w14:textId="77777777" w:rsidR="00481107" w:rsidRPr="00352544" w:rsidRDefault="008C12F4" w:rsidP="00945302">
      <w:pPr>
        <w:pStyle w:val="CaptionedFigure"/>
        <w:spacing w:line="480" w:lineRule="auto"/>
      </w:pPr>
      <w:r w:rsidRPr="00352544">
        <w:rPr>
          <w:noProof/>
        </w:rPr>
        <w:lastRenderedPageBreak/>
        <w:drawing>
          <wp:inline distT="0" distB="0" distL="0" distR="0" wp14:anchorId="7BAB2EE5" wp14:editId="7132F449">
            <wp:extent cx="5334000" cy="6142297"/>
            <wp:effectExtent l="0" t="0" r="0" b="0"/>
            <wp:docPr id="12" name="Picture" descr="Legend for ‘Active’ intervention condition"/>
            <wp:cNvGraphicFramePr/>
            <a:graphic xmlns:a="http://schemas.openxmlformats.org/drawingml/2006/main">
              <a:graphicData uri="http://schemas.openxmlformats.org/drawingml/2006/picture">
                <pic:pic xmlns:pic="http://schemas.openxmlformats.org/drawingml/2006/picture">
                  <pic:nvPicPr>
                    <pic:cNvPr id="0" name="Picture" descr="appendix_a_2.png"/>
                    <pic:cNvPicPr>
                      <a:picLocks noChangeAspect="1" noChangeArrowheads="1"/>
                    </pic:cNvPicPr>
                  </pic:nvPicPr>
                  <pic:blipFill>
                    <a:blip r:embed="rId23"/>
                    <a:stretch>
                      <a:fillRect/>
                    </a:stretch>
                  </pic:blipFill>
                  <pic:spPr bwMode="auto">
                    <a:xfrm>
                      <a:off x="0" y="0"/>
                      <a:ext cx="5334000" cy="6142297"/>
                    </a:xfrm>
                    <a:prstGeom prst="rect">
                      <a:avLst/>
                    </a:prstGeom>
                    <a:noFill/>
                    <a:ln w="9525">
                      <a:noFill/>
                      <a:headEnd/>
                      <a:tailEnd/>
                    </a:ln>
                  </pic:spPr>
                </pic:pic>
              </a:graphicData>
            </a:graphic>
          </wp:inline>
        </w:drawing>
      </w:r>
    </w:p>
    <w:p w14:paraId="3A54F019" w14:textId="77777777" w:rsidR="00481107" w:rsidRPr="00352544" w:rsidRDefault="008C12F4" w:rsidP="00945302">
      <w:pPr>
        <w:pStyle w:val="ImageCaption"/>
        <w:spacing w:line="480" w:lineRule="auto"/>
      </w:pPr>
      <w:r w:rsidRPr="00352544">
        <w:t>Legend for ‘Active’ intervention condition</w:t>
      </w:r>
    </w:p>
    <w:p w14:paraId="678BC4A6" w14:textId="77777777" w:rsidR="00481107" w:rsidRPr="00352544" w:rsidRDefault="008C12F4" w:rsidP="00945302">
      <w:pPr>
        <w:pStyle w:val="CaptionedFigure"/>
        <w:spacing w:line="480" w:lineRule="auto"/>
      </w:pPr>
      <w:r w:rsidRPr="00352544">
        <w:rPr>
          <w:noProof/>
        </w:rPr>
        <w:lastRenderedPageBreak/>
        <w:drawing>
          <wp:inline distT="0" distB="0" distL="0" distR="0" wp14:anchorId="4AD28057" wp14:editId="08927222">
            <wp:extent cx="5334000" cy="5375802"/>
            <wp:effectExtent l="0" t="0" r="0" b="0"/>
            <wp:docPr id="13" name="Picture" descr="Blank CHAT Sheet for uninformative control condition"/>
            <wp:cNvGraphicFramePr/>
            <a:graphic xmlns:a="http://schemas.openxmlformats.org/drawingml/2006/main">
              <a:graphicData uri="http://schemas.openxmlformats.org/drawingml/2006/picture">
                <pic:pic xmlns:pic="http://schemas.openxmlformats.org/drawingml/2006/picture">
                  <pic:nvPicPr>
                    <pic:cNvPr id="0" name="Picture" descr="appendix_a_3.png"/>
                    <pic:cNvPicPr>
                      <a:picLocks noChangeAspect="1" noChangeArrowheads="1"/>
                    </pic:cNvPicPr>
                  </pic:nvPicPr>
                  <pic:blipFill>
                    <a:blip r:embed="rId24"/>
                    <a:stretch>
                      <a:fillRect/>
                    </a:stretch>
                  </pic:blipFill>
                  <pic:spPr bwMode="auto">
                    <a:xfrm>
                      <a:off x="0" y="0"/>
                      <a:ext cx="5334000" cy="5375802"/>
                    </a:xfrm>
                    <a:prstGeom prst="rect">
                      <a:avLst/>
                    </a:prstGeom>
                    <a:noFill/>
                    <a:ln w="9525">
                      <a:noFill/>
                      <a:headEnd/>
                      <a:tailEnd/>
                    </a:ln>
                  </pic:spPr>
                </pic:pic>
              </a:graphicData>
            </a:graphic>
          </wp:inline>
        </w:drawing>
      </w:r>
    </w:p>
    <w:p w14:paraId="7803FEC6" w14:textId="77777777" w:rsidR="00481107" w:rsidRPr="00352544" w:rsidRDefault="008C12F4" w:rsidP="00945302">
      <w:pPr>
        <w:pStyle w:val="ImageCaption"/>
        <w:spacing w:line="480" w:lineRule="auto"/>
      </w:pPr>
      <w:r w:rsidRPr="00352544">
        <w:t>Blank CHAT Sheet for uninformative control condition</w:t>
      </w:r>
    </w:p>
    <w:p w14:paraId="4C51F667" w14:textId="77777777" w:rsidR="00481107" w:rsidRPr="00352544" w:rsidRDefault="008C12F4" w:rsidP="00945302">
      <w:pPr>
        <w:pStyle w:val="CaptionedFigure"/>
        <w:spacing w:line="480" w:lineRule="auto"/>
      </w:pPr>
      <w:r w:rsidRPr="00352544">
        <w:rPr>
          <w:noProof/>
        </w:rPr>
        <w:lastRenderedPageBreak/>
        <w:drawing>
          <wp:inline distT="0" distB="0" distL="0" distR="0" wp14:anchorId="753144BC" wp14:editId="7E26DDF3">
            <wp:extent cx="5334000" cy="5276809"/>
            <wp:effectExtent l="0" t="0" r="0" b="0"/>
            <wp:docPr id="14" name="Picture" descr="Legend for uninformative control condition"/>
            <wp:cNvGraphicFramePr/>
            <a:graphic xmlns:a="http://schemas.openxmlformats.org/drawingml/2006/main">
              <a:graphicData uri="http://schemas.openxmlformats.org/drawingml/2006/picture">
                <pic:pic xmlns:pic="http://schemas.openxmlformats.org/drawingml/2006/picture">
                  <pic:nvPicPr>
                    <pic:cNvPr id="0" name="Picture" descr="appendix_a_4.png"/>
                    <pic:cNvPicPr>
                      <a:picLocks noChangeAspect="1" noChangeArrowheads="1"/>
                    </pic:cNvPicPr>
                  </pic:nvPicPr>
                  <pic:blipFill>
                    <a:blip r:embed="rId25"/>
                    <a:stretch>
                      <a:fillRect/>
                    </a:stretch>
                  </pic:blipFill>
                  <pic:spPr bwMode="auto">
                    <a:xfrm>
                      <a:off x="0" y="0"/>
                      <a:ext cx="5334000" cy="5276809"/>
                    </a:xfrm>
                    <a:prstGeom prst="rect">
                      <a:avLst/>
                    </a:prstGeom>
                    <a:noFill/>
                    <a:ln w="9525">
                      <a:noFill/>
                      <a:headEnd/>
                      <a:tailEnd/>
                    </a:ln>
                  </pic:spPr>
                </pic:pic>
              </a:graphicData>
            </a:graphic>
          </wp:inline>
        </w:drawing>
      </w:r>
    </w:p>
    <w:p w14:paraId="7F66ACA6" w14:textId="77777777" w:rsidR="00481107" w:rsidRPr="00352544" w:rsidRDefault="008C12F4" w:rsidP="00945302">
      <w:pPr>
        <w:pStyle w:val="ImageCaption"/>
        <w:spacing w:line="480" w:lineRule="auto"/>
      </w:pPr>
      <w:r w:rsidRPr="00352544">
        <w:t>Legend for uninformative control condition</w:t>
      </w:r>
    </w:p>
    <w:p w14:paraId="447278D4" w14:textId="77777777" w:rsidR="001C648C" w:rsidRDefault="008C12F4" w:rsidP="001C648C">
      <w:pPr>
        <w:pStyle w:val="ImageCaption"/>
        <w:spacing w:line="480" w:lineRule="auto"/>
      </w:pPr>
      <w:r w:rsidRPr="00352544">
        <w:rPr>
          <w:noProof/>
        </w:rPr>
        <w:lastRenderedPageBreak/>
        <w:drawing>
          <wp:inline distT="0" distB="0" distL="0" distR="0" wp14:anchorId="341DA4A5" wp14:editId="70422109">
            <wp:extent cx="5334000" cy="5497029"/>
            <wp:effectExtent l="0" t="0" r="0" b="0"/>
            <wp:docPr id="15" name="Picture" descr="Filled CHAT sheet for ‘Passive’ intervention condition"/>
            <wp:cNvGraphicFramePr/>
            <a:graphic xmlns:a="http://schemas.openxmlformats.org/drawingml/2006/main">
              <a:graphicData uri="http://schemas.openxmlformats.org/drawingml/2006/picture">
                <pic:pic xmlns:pic="http://schemas.openxmlformats.org/drawingml/2006/picture">
                  <pic:nvPicPr>
                    <pic:cNvPr id="0" name="Picture" descr="appendix_a_5.png"/>
                    <pic:cNvPicPr>
                      <a:picLocks noChangeAspect="1" noChangeArrowheads="1"/>
                    </pic:cNvPicPr>
                  </pic:nvPicPr>
                  <pic:blipFill>
                    <a:blip r:embed="rId26"/>
                    <a:stretch>
                      <a:fillRect/>
                    </a:stretch>
                  </pic:blipFill>
                  <pic:spPr bwMode="auto">
                    <a:xfrm>
                      <a:off x="0" y="0"/>
                      <a:ext cx="5334000" cy="5497029"/>
                    </a:xfrm>
                    <a:prstGeom prst="rect">
                      <a:avLst/>
                    </a:prstGeom>
                    <a:noFill/>
                    <a:ln w="9525">
                      <a:noFill/>
                      <a:headEnd/>
                      <a:tailEnd/>
                    </a:ln>
                  </pic:spPr>
                </pic:pic>
              </a:graphicData>
            </a:graphic>
          </wp:inline>
        </w:drawing>
      </w:r>
    </w:p>
    <w:p w14:paraId="09FEEECC" w14:textId="698C8DA4" w:rsidR="001C648C" w:rsidRPr="00352544" w:rsidRDefault="001C648C" w:rsidP="001C648C">
      <w:pPr>
        <w:pStyle w:val="ImageCaption"/>
        <w:spacing w:line="480" w:lineRule="auto"/>
      </w:pPr>
      <w:r>
        <w:t>Completed CHAT</w:t>
      </w:r>
      <w:r w:rsidRPr="00352544">
        <w:t xml:space="preserve"> </w:t>
      </w:r>
      <w:r>
        <w:t>sheet for ‘Passive’ intervention</w:t>
      </w:r>
      <w:r w:rsidRPr="00352544">
        <w:t xml:space="preserve"> condition</w:t>
      </w:r>
    </w:p>
    <w:p w14:paraId="5744EB2D" w14:textId="141BCC99" w:rsidR="001C648C" w:rsidRDefault="001C648C" w:rsidP="00945302">
      <w:pPr>
        <w:pStyle w:val="BodyText"/>
        <w:spacing w:line="480" w:lineRule="auto"/>
      </w:pPr>
    </w:p>
    <w:p w14:paraId="20FA5757" w14:textId="563AA5DB" w:rsidR="00481107" w:rsidRDefault="008C12F4" w:rsidP="00945302">
      <w:pPr>
        <w:pStyle w:val="BodyText"/>
        <w:spacing w:line="480" w:lineRule="auto"/>
      </w:pPr>
      <w:r w:rsidRPr="00352544">
        <w:rPr>
          <w:noProof/>
        </w:rPr>
        <w:lastRenderedPageBreak/>
        <w:drawing>
          <wp:inline distT="0" distB="0" distL="0" distR="0" wp14:anchorId="33FA40F8" wp14:editId="229B36BF">
            <wp:extent cx="5334000" cy="5513658"/>
            <wp:effectExtent l="0" t="0" r="0" b="0"/>
            <wp:docPr id="16" name="Picture" descr="Support for UHC Measure - Scale and Item wording"/>
            <wp:cNvGraphicFramePr/>
            <a:graphic xmlns:a="http://schemas.openxmlformats.org/drawingml/2006/main">
              <a:graphicData uri="http://schemas.openxmlformats.org/drawingml/2006/picture">
                <pic:pic xmlns:pic="http://schemas.openxmlformats.org/drawingml/2006/picture">
                  <pic:nvPicPr>
                    <pic:cNvPr id="0" name="Picture" descr="appendix_a_6.png"/>
                    <pic:cNvPicPr>
                      <a:picLocks noChangeAspect="1" noChangeArrowheads="1"/>
                    </pic:cNvPicPr>
                  </pic:nvPicPr>
                  <pic:blipFill>
                    <a:blip r:embed="rId27"/>
                    <a:stretch>
                      <a:fillRect/>
                    </a:stretch>
                  </pic:blipFill>
                  <pic:spPr bwMode="auto">
                    <a:xfrm>
                      <a:off x="0" y="0"/>
                      <a:ext cx="5334000" cy="5513658"/>
                    </a:xfrm>
                    <a:prstGeom prst="rect">
                      <a:avLst/>
                    </a:prstGeom>
                    <a:noFill/>
                    <a:ln w="9525">
                      <a:noFill/>
                      <a:headEnd/>
                      <a:tailEnd/>
                    </a:ln>
                  </pic:spPr>
                </pic:pic>
              </a:graphicData>
            </a:graphic>
          </wp:inline>
        </w:drawing>
      </w:r>
    </w:p>
    <w:p w14:paraId="008E24E3" w14:textId="14499ECD" w:rsidR="002918D2" w:rsidRPr="00352544" w:rsidRDefault="002918D2" w:rsidP="002918D2">
      <w:pPr>
        <w:pStyle w:val="ImageCaption"/>
        <w:spacing w:line="480" w:lineRule="auto"/>
      </w:pPr>
      <w:r>
        <w:t xml:space="preserve">Support for Universal Health Care – </w:t>
      </w:r>
      <w:proofErr w:type="gramStart"/>
      <w:r>
        <w:t>7 point</w:t>
      </w:r>
      <w:proofErr w:type="gramEnd"/>
      <w:r>
        <w:t xml:space="preserve"> Likert scale for Study 1</w:t>
      </w:r>
    </w:p>
    <w:p w14:paraId="22F9A551" w14:textId="77777777" w:rsidR="002918D2" w:rsidRPr="00352544" w:rsidRDefault="002918D2" w:rsidP="00945302">
      <w:pPr>
        <w:pStyle w:val="BodyText"/>
        <w:spacing w:line="480" w:lineRule="auto"/>
      </w:pPr>
    </w:p>
    <w:p w14:paraId="3EF561F9" w14:textId="77777777" w:rsidR="00481107" w:rsidRPr="00352544" w:rsidRDefault="008C12F4" w:rsidP="00945302">
      <w:pPr>
        <w:pStyle w:val="Heading1"/>
        <w:spacing w:line="480" w:lineRule="auto"/>
        <w:rPr>
          <w:color w:val="auto"/>
          <w:sz w:val="24"/>
          <w:szCs w:val="24"/>
        </w:rPr>
      </w:pPr>
      <w:bookmarkStart w:id="732" w:name="_Toc86753491"/>
      <w:bookmarkStart w:id="733" w:name="appendix-b"/>
      <w:bookmarkEnd w:id="730"/>
      <w:bookmarkEnd w:id="731"/>
      <w:r w:rsidRPr="00352544">
        <w:rPr>
          <w:color w:val="auto"/>
          <w:sz w:val="24"/>
          <w:szCs w:val="24"/>
        </w:rPr>
        <w:lastRenderedPageBreak/>
        <w:t>Appendix B</w:t>
      </w:r>
      <w:bookmarkEnd w:id="732"/>
    </w:p>
    <w:p w14:paraId="66BC5E3A" w14:textId="77777777" w:rsidR="00481107" w:rsidRPr="00352544" w:rsidRDefault="008C12F4" w:rsidP="00945302">
      <w:pPr>
        <w:pStyle w:val="Heading3"/>
        <w:spacing w:line="480" w:lineRule="auto"/>
        <w:rPr>
          <w:color w:val="auto"/>
        </w:rPr>
      </w:pPr>
      <w:bookmarkStart w:id="734" w:name="experimental-materials-for-study-2"/>
      <w:r w:rsidRPr="00352544">
        <w:rPr>
          <w:color w:val="auto"/>
        </w:rPr>
        <w:t>Experimental Materials for Study 2</w:t>
      </w:r>
    </w:p>
    <w:p w14:paraId="6377CFEE" w14:textId="77777777" w:rsidR="00481107" w:rsidRPr="00352544" w:rsidRDefault="008C12F4" w:rsidP="00945302">
      <w:pPr>
        <w:pStyle w:val="CaptionedFigure"/>
        <w:spacing w:line="480" w:lineRule="auto"/>
      </w:pPr>
      <w:r w:rsidRPr="00352544">
        <w:rPr>
          <w:noProof/>
        </w:rPr>
        <w:drawing>
          <wp:inline distT="0" distB="0" distL="0" distR="0" wp14:anchorId="37901042" wp14:editId="2CCC89C5">
            <wp:extent cx="5334000" cy="3846220"/>
            <wp:effectExtent l="0" t="0" r="0" b="0"/>
            <wp:docPr id="17" name="Picture" descr="Screenshot of Web Exercise for Intervention Condition"/>
            <wp:cNvGraphicFramePr/>
            <a:graphic xmlns:a="http://schemas.openxmlformats.org/drawingml/2006/main">
              <a:graphicData uri="http://schemas.openxmlformats.org/drawingml/2006/picture">
                <pic:pic xmlns:pic="http://schemas.openxmlformats.org/drawingml/2006/picture">
                  <pic:nvPicPr>
                    <pic:cNvPr id="0" name="Picture" descr="appendix_b_1.png"/>
                    <pic:cNvPicPr>
                      <a:picLocks noChangeAspect="1" noChangeArrowheads="1"/>
                    </pic:cNvPicPr>
                  </pic:nvPicPr>
                  <pic:blipFill>
                    <a:blip r:embed="rId28"/>
                    <a:stretch>
                      <a:fillRect/>
                    </a:stretch>
                  </pic:blipFill>
                  <pic:spPr bwMode="auto">
                    <a:xfrm>
                      <a:off x="0" y="0"/>
                      <a:ext cx="5334000" cy="3846220"/>
                    </a:xfrm>
                    <a:prstGeom prst="rect">
                      <a:avLst/>
                    </a:prstGeom>
                    <a:noFill/>
                    <a:ln w="9525">
                      <a:noFill/>
                      <a:headEnd/>
                      <a:tailEnd/>
                    </a:ln>
                  </pic:spPr>
                </pic:pic>
              </a:graphicData>
            </a:graphic>
          </wp:inline>
        </w:drawing>
      </w:r>
    </w:p>
    <w:p w14:paraId="0670B6C8" w14:textId="6A54A506" w:rsidR="00481107" w:rsidRPr="00352544" w:rsidRDefault="008C12F4" w:rsidP="00945302">
      <w:pPr>
        <w:pStyle w:val="ImageCaption"/>
        <w:spacing w:line="480" w:lineRule="auto"/>
      </w:pPr>
      <w:r w:rsidRPr="00352544">
        <w:t>Screenshot of Web Exercise for</w:t>
      </w:r>
      <w:ins w:id="735" w:author="Sean Duan" w:date="2021-11-02T12:56:00Z">
        <w:r w:rsidR="009E731D">
          <w:t xml:space="preserve"> ‘Active’</w:t>
        </w:r>
      </w:ins>
      <w:r w:rsidRPr="00352544">
        <w:t xml:space="preserve"> Intervention Condition</w:t>
      </w:r>
    </w:p>
    <w:p w14:paraId="2D20B78D" w14:textId="77777777" w:rsidR="00481107" w:rsidRPr="00352544" w:rsidRDefault="008C12F4" w:rsidP="00945302">
      <w:pPr>
        <w:pStyle w:val="CaptionedFigure"/>
        <w:spacing w:line="480" w:lineRule="auto"/>
      </w:pPr>
      <w:r w:rsidRPr="00352544">
        <w:rPr>
          <w:noProof/>
        </w:rPr>
        <w:lastRenderedPageBreak/>
        <w:drawing>
          <wp:inline distT="0" distB="0" distL="0" distR="0" wp14:anchorId="3DCE2395" wp14:editId="2837DCE1">
            <wp:extent cx="5334000" cy="2696170"/>
            <wp:effectExtent l="0" t="0" r="0" b="0"/>
            <wp:docPr id="18" name="Picture" descr="Screenshot showing legend and web exercise for intervention condition"/>
            <wp:cNvGraphicFramePr/>
            <a:graphic xmlns:a="http://schemas.openxmlformats.org/drawingml/2006/main">
              <a:graphicData uri="http://schemas.openxmlformats.org/drawingml/2006/picture">
                <pic:pic xmlns:pic="http://schemas.openxmlformats.org/drawingml/2006/picture">
                  <pic:nvPicPr>
                    <pic:cNvPr id="0" name="Picture" descr="appendix_b_2.png"/>
                    <pic:cNvPicPr>
                      <a:picLocks noChangeAspect="1" noChangeArrowheads="1"/>
                    </pic:cNvPicPr>
                  </pic:nvPicPr>
                  <pic:blipFill>
                    <a:blip r:embed="rId29"/>
                    <a:stretch>
                      <a:fillRect/>
                    </a:stretch>
                  </pic:blipFill>
                  <pic:spPr bwMode="auto">
                    <a:xfrm>
                      <a:off x="0" y="0"/>
                      <a:ext cx="5334000" cy="2696170"/>
                    </a:xfrm>
                    <a:prstGeom prst="rect">
                      <a:avLst/>
                    </a:prstGeom>
                    <a:noFill/>
                    <a:ln w="9525">
                      <a:noFill/>
                      <a:headEnd/>
                      <a:tailEnd/>
                    </a:ln>
                  </pic:spPr>
                </pic:pic>
              </a:graphicData>
            </a:graphic>
          </wp:inline>
        </w:drawing>
      </w:r>
    </w:p>
    <w:p w14:paraId="5B2E6C18" w14:textId="170CD252" w:rsidR="00481107" w:rsidRPr="00352544" w:rsidRDefault="008C12F4" w:rsidP="00945302">
      <w:pPr>
        <w:pStyle w:val="ImageCaption"/>
        <w:spacing w:line="480" w:lineRule="auto"/>
      </w:pPr>
      <w:r w:rsidRPr="00352544">
        <w:t xml:space="preserve">Screenshot showing legend and web exercise for </w:t>
      </w:r>
      <w:ins w:id="736" w:author="Sean Duan" w:date="2021-11-02T12:56:00Z">
        <w:r w:rsidR="009E731D">
          <w:t xml:space="preserve">‘Active’ </w:t>
        </w:r>
      </w:ins>
      <w:r w:rsidRPr="00352544">
        <w:t>intervention condition</w:t>
      </w:r>
    </w:p>
    <w:p w14:paraId="0D8D0AD8" w14:textId="77777777" w:rsidR="009725C5" w:rsidRPr="00352544" w:rsidRDefault="009725C5" w:rsidP="00945302">
      <w:pPr>
        <w:pStyle w:val="CaptionedFigure"/>
        <w:spacing w:line="480" w:lineRule="auto"/>
        <w:rPr>
          <w:noProof/>
        </w:rPr>
      </w:pPr>
    </w:p>
    <w:p w14:paraId="1EF5C6B0" w14:textId="0AA5968B" w:rsidR="00481107" w:rsidRPr="00352544" w:rsidRDefault="008C12F4" w:rsidP="00945302">
      <w:pPr>
        <w:pStyle w:val="CaptionedFigure"/>
        <w:spacing w:line="480" w:lineRule="auto"/>
      </w:pPr>
      <w:r w:rsidRPr="00352544">
        <w:rPr>
          <w:noProof/>
        </w:rPr>
        <w:drawing>
          <wp:inline distT="0" distB="0" distL="0" distR="0" wp14:anchorId="02215DBD" wp14:editId="38419351">
            <wp:extent cx="5333365" cy="6040060"/>
            <wp:effectExtent l="0" t="0" r="0" b="0"/>
            <wp:docPr id="19" name="Picture" descr="1st Infographic for control condition"/>
            <wp:cNvGraphicFramePr/>
            <a:graphic xmlns:a="http://schemas.openxmlformats.org/drawingml/2006/main">
              <a:graphicData uri="http://schemas.openxmlformats.org/drawingml/2006/picture">
                <pic:pic xmlns:pic="http://schemas.openxmlformats.org/drawingml/2006/picture">
                  <pic:nvPicPr>
                    <pic:cNvPr id="0" name="Picture" descr="appendix_b_3.png"/>
                    <pic:cNvPicPr>
                      <a:picLocks noChangeAspect="1" noChangeArrowheads="1"/>
                    </pic:cNvPicPr>
                  </pic:nvPicPr>
                  <pic:blipFill rotWithShape="1">
                    <a:blip r:embed="rId30"/>
                    <a:srcRect b="56872"/>
                    <a:stretch/>
                  </pic:blipFill>
                  <pic:spPr bwMode="auto">
                    <a:xfrm>
                      <a:off x="0" y="0"/>
                      <a:ext cx="5334000" cy="6040779"/>
                    </a:xfrm>
                    <a:prstGeom prst="rect">
                      <a:avLst/>
                    </a:prstGeom>
                    <a:noFill/>
                    <a:ln>
                      <a:noFill/>
                    </a:ln>
                    <a:extLst>
                      <a:ext uri="{53640926-AAD7-44D8-BBD7-CCE9431645EC}">
                        <a14:shadowObscured xmlns:a14="http://schemas.microsoft.com/office/drawing/2010/main"/>
                      </a:ext>
                    </a:extLst>
                  </pic:spPr>
                </pic:pic>
              </a:graphicData>
            </a:graphic>
          </wp:inline>
        </w:drawing>
      </w:r>
    </w:p>
    <w:p w14:paraId="55D40BFA" w14:textId="3627B53D" w:rsidR="00481107" w:rsidRPr="00352544" w:rsidRDefault="009E186E" w:rsidP="00945302">
      <w:pPr>
        <w:pStyle w:val="ImageCaption"/>
        <w:spacing w:line="480" w:lineRule="auto"/>
      </w:pPr>
      <w:r>
        <w:t xml:space="preserve">Portion of </w:t>
      </w:r>
      <w:r w:rsidR="008C12F4" w:rsidRPr="00352544">
        <w:t xml:space="preserve">1st Infographic for </w:t>
      </w:r>
      <w:del w:id="737" w:author="Sean Duan" w:date="2021-11-02T13:01:00Z">
        <w:r w:rsidR="008C12F4" w:rsidRPr="00352544" w:rsidDel="00831C7F">
          <w:delText xml:space="preserve">control </w:delText>
        </w:r>
      </w:del>
      <w:ins w:id="738" w:author="Sean Duan" w:date="2021-11-02T13:01:00Z">
        <w:r w:rsidR="00831C7F">
          <w:t>‘passive’ intervention</w:t>
        </w:r>
        <w:r w:rsidR="00831C7F" w:rsidRPr="00352544">
          <w:t xml:space="preserve"> </w:t>
        </w:r>
      </w:ins>
      <w:r w:rsidR="008C12F4" w:rsidRPr="00352544">
        <w:t>condition</w:t>
      </w:r>
    </w:p>
    <w:p w14:paraId="42DC5EF2" w14:textId="5CD1B0C7" w:rsidR="00481107" w:rsidRPr="00352544" w:rsidRDefault="009725C5" w:rsidP="00945302">
      <w:pPr>
        <w:pStyle w:val="CaptionedFigure"/>
        <w:spacing w:line="480" w:lineRule="auto"/>
      </w:pPr>
      <w:r w:rsidRPr="00352544">
        <w:rPr>
          <w:noProof/>
        </w:rPr>
        <w:lastRenderedPageBreak/>
        <w:drawing>
          <wp:inline distT="0" distB="0" distL="0" distR="0" wp14:anchorId="1B896618" wp14:editId="37CD5391">
            <wp:extent cx="4193467" cy="683993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1">
                      <a:extLst>
                        <a:ext uri="{28A0092B-C50C-407E-A947-70E740481C1C}">
                          <a14:useLocalDpi xmlns:a14="http://schemas.microsoft.com/office/drawing/2010/main" val="0"/>
                        </a:ext>
                      </a:extLst>
                    </a:blip>
                    <a:srcRect b="50579"/>
                    <a:stretch/>
                  </pic:blipFill>
                  <pic:spPr bwMode="auto">
                    <a:xfrm>
                      <a:off x="0" y="0"/>
                      <a:ext cx="4198859" cy="6848733"/>
                    </a:xfrm>
                    <a:prstGeom prst="rect">
                      <a:avLst/>
                    </a:prstGeom>
                    <a:noFill/>
                    <a:ln>
                      <a:noFill/>
                    </a:ln>
                    <a:extLst>
                      <a:ext uri="{53640926-AAD7-44D8-BBD7-CCE9431645EC}">
                        <a14:shadowObscured xmlns:a14="http://schemas.microsoft.com/office/drawing/2010/main"/>
                      </a:ext>
                    </a:extLst>
                  </pic:spPr>
                </pic:pic>
              </a:graphicData>
            </a:graphic>
          </wp:inline>
        </w:drawing>
      </w:r>
    </w:p>
    <w:p w14:paraId="632E9BAE" w14:textId="77777777" w:rsidR="009725C5" w:rsidRPr="00352544" w:rsidRDefault="009725C5" w:rsidP="00945302">
      <w:pPr>
        <w:pStyle w:val="CaptionedFigure"/>
        <w:spacing w:line="480" w:lineRule="auto"/>
      </w:pPr>
    </w:p>
    <w:p w14:paraId="1B333DB0" w14:textId="43643F75" w:rsidR="00481107" w:rsidRPr="00352544" w:rsidRDefault="009E186E" w:rsidP="00945302">
      <w:pPr>
        <w:pStyle w:val="ImageCaption"/>
        <w:spacing w:line="480" w:lineRule="auto"/>
      </w:pPr>
      <w:r>
        <w:t xml:space="preserve">Portion of </w:t>
      </w:r>
      <w:r w:rsidR="008C12F4" w:rsidRPr="00352544">
        <w:t xml:space="preserve">2nd Infographic for </w:t>
      </w:r>
      <w:del w:id="739" w:author="Sean Duan" w:date="2021-11-02T13:01:00Z">
        <w:r w:rsidR="008C12F4" w:rsidRPr="00352544" w:rsidDel="00831C7F">
          <w:delText xml:space="preserve">control </w:delText>
        </w:r>
      </w:del>
      <w:ins w:id="740" w:author="Sean Duan" w:date="2021-11-02T13:01:00Z">
        <w:r w:rsidR="00831C7F">
          <w:t>‘passive’ intervention</w:t>
        </w:r>
        <w:r w:rsidR="00831C7F" w:rsidRPr="00352544">
          <w:t xml:space="preserve"> </w:t>
        </w:r>
      </w:ins>
      <w:r w:rsidR="008C12F4" w:rsidRPr="00352544">
        <w:t>condition</w:t>
      </w:r>
    </w:p>
    <w:p w14:paraId="17D23F43" w14:textId="3ED36BB5" w:rsidR="00481107" w:rsidRPr="00352544" w:rsidRDefault="00481107" w:rsidP="00945302">
      <w:pPr>
        <w:pStyle w:val="CaptionedFigure"/>
        <w:spacing w:line="480" w:lineRule="auto"/>
      </w:pPr>
    </w:p>
    <w:p w14:paraId="4409F5F2" w14:textId="77777777" w:rsidR="00481107" w:rsidRPr="00352544" w:rsidRDefault="008C12F4" w:rsidP="00945302">
      <w:pPr>
        <w:pStyle w:val="CaptionedFigure"/>
        <w:spacing w:line="480" w:lineRule="auto"/>
      </w:pPr>
      <w:r w:rsidRPr="00352544">
        <w:rPr>
          <w:noProof/>
        </w:rPr>
        <w:drawing>
          <wp:inline distT="0" distB="0" distL="0" distR="0" wp14:anchorId="6415CF4E" wp14:editId="33BED0CF">
            <wp:extent cx="5334000" cy="5800426"/>
            <wp:effectExtent l="0" t="0" r="0" b="0"/>
            <wp:docPr id="22" name="Picture" descr="Support for UHC Measure - Scale and Item wording"/>
            <wp:cNvGraphicFramePr/>
            <a:graphic xmlns:a="http://schemas.openxmlformats.org/drawingml/2006/main">
              <a:graphicData uri="http://schemas.openxmlformats.org/drawingml/2006/picture">
                <pic:pic xmlns:pic="http://schemas.openxmlformats.org/drawingml/2006/picture">
                  <pic:nvPicPr>
                    <pic:cNvPr id="0" name="Picture" descr="appendix_b_6.png"/>
                    <pic:cNvPicPr>
                      <a:picLocks noChangeAspect="1" noChangeArrowheads="1"/>
                    </pic:cNvPicPr>
                  </pic:nvPicPr>
                  <pic:blipFill>
                    <a:blip r:embed="rId32"/>
                    <a:stretch>
                      <a:fillRect/>
                    </a:stretch>
                  </pic:blipFill>
                  <pic:spPr bwMode="auto">
                    <a:xfrm>
                      <a:off x="0" y="0"/>
                      <a:ext cx="5334000" cy="5800426"/>
                    </a:xfrm>
                    <a:prstGeom prst="rect">
                      <a:avLst/>
                    </a:prstGeom>
                    <a:noFill/>
                    <a:ln w="9525">
                      <a:noFill/>
                      <a:headEnd/>
                      <a:tailEnd/>
                    </a:ln>
                  </pic:spPr>
                </pic:pic>
              </a:graphicData>
            </a:graphic>
          </wp:inline>
        </w:drawing>
      </w:r>
    </w:p>
    <w:p w14:paraId="4D2D2173" w14:textId="77777777" w:rsidR="00481107" w:rsidRPr="00352544" w:rsidRDefault="008C12F4" w:rsidP="00945302">
      <w:pPr>
        <w:pStyle w:val="ImageCaption"/>
        <w:spacing w:line="480" w:lineRule="auto"/>
      </w:pPr>
      <w:r w:rsidRPr="00352544">
        <w:t>Support for UHC Measure - Scale and Item wording</w:t>
      </w:r>
    </w:p>
    <w:p w14:paraId="57691F21" w14:textId="77777777" w:rsidR="00481107" w:rsidRPr="00352544" w:rsidRDefault="008C12F4" w:rsidP="00945302">
      <w:pPr>
        <w:pStyle w:val="CaptionedFigure"/>
        <w:spacing w:line="480" w:lineRule="auto"/>
      </w:pPr>
      <w:r w:rsidRPr="00352544">
        <w:rPr>
          <w:noProof/>
        </w:rPr>
        <w:lastRenderedPageBreak/>
        <w:drawing>
          <wp:inline distT="0" distB="0" distL="0" distR="0" wp14:anchorId="3A5D5723" wp14:editId="29E4AD90">
            <wp:extent cx="5334000" cy="1193216"/>
            <wp:effectExtent l="0" t="0" r="0" b="0"/>
            <wp:docPr id="23" name="Picture" descr="Percieved Equity Measure - Scale and Item wording"/>
            <wp:cNvGraphicFramePr/>
            <a:graphic xmlns:a="http://schemas.openxmlformats.org/drawingml/2006/main">
              <a:graphicData uri="http://schemas.openxmlformats.org/drawingml/2006/picture">
                <pic:pic xmlns:pic="http://schemas.openxmlformats.org/drawingml/2006/picture">
                  <pic:nvPicPr>
                    <pic:cNvPr id="0" name="Picture" descr="appendix_b_7.png"/>
                    <pic:cNvPicPr>
                      <a:picLocks noChangeAspect="1" noChangeArrowheads="1"/>
                    </pic:cNvPicPr>
                  </pic:nvPicPr>
                  <pic:blipFill>
                    <a:blip r:embed="rId33"/>
                    <a:stretch>
                      <a:fillRect/>
                    </a:stretch>
                  </pic:blipFill>
                  <pic:spPr bwMode="auto">
                    <a:xfrm>
                      <a:off x="0" y="0"/>
                      <a:ext cx="5334000" cy="1193216"/>
                    </a:xfrm>
                    <a:prstGeom prst="rect">
                      <a:avLst/>
                    </a:prstGeom>
                    <a:noFill/>
                    <a:ln w="9525">
                      <a:noFill/>
                      <a:headEnd/>
                      <a:tailEnd/>
                    </a:ln>
                  </pic:spPr>
                </pic:pic>
              </a:graphicData>
            </a:graphic>
          </wp:inline>
        </w:drawing>
      </w:r>
    </w:p>
    <w:p w14:paraId="76DC1378" w14:textId="77777777" w:rsidR="00481107" w:rsidRPr="00352544" w:rsidRDefault="008C12F4" w:rsidP="00945302">
      <w:pPr>
        <w:pStyle w:val="ImageCaption"/>
        <w:spacing w:line="480" w:lineRule="auto"/>
      </w:pPr>
      <w:proofErr w:type="spellStart"/>
      <w:r w:rsidRPr="00352544">
        <w:t>Percieved</w:t>
      </w:r>
      <w:proofErr w:type="spellEnd"/>
      <w:r w:rsidRPr="00352544">
        <w:t xml:space="preserve"> Equity Measure - Scale and Item wording</w:t>
      </w:r>
    </w:p>
    <w:p w14:paraId="73E3E4AB" w14:textId="77777777" w:rsidR="00481107" w:rsidRPr="00352544" w:rsidRDefault="008C12F4" w:rsidP="00945302">
      <w:pPr>
        <w:pStyle w:val="CaptionedFigure"/>
        <w:spacing w:line="480" w:lineRule="auto"/>
      </w:pPr>
      <w:r w:rsidRPr="00352544">
        <w:rPr>
          <w:noProof/>
        </w:rPr>
        <w:drawing>
          <wp:inline distT="0" distB="0" distL="0" distR="0" wp14:anchorId="44E32A9B" wp14:editId="59E6461D">
            <wp:extent cx="5334000" cy="2663695"/>
            <wp:effectExtent l="0" t="0" r="0" b="0"/>
            <wp:docPr id="24" name="Picture" descr="Percieved Understanding Measure - Scale and Item wording"/>
            <wp:cNvGraphicFramePr/>
            <a:graphic xmlns:a="http://schemas.openxmlformats.org/drawingml/2006/main">
              <a:graphicData uri="http://schemas.openxmlformats.org/drawingml/2006/picture">
                <pic:pic xmlns:pic="http://schemas.openxmlformats.org/drawingml/2006/picture">
                  <pic:nvPicPr>
                    <pic:cNvPr id="0" name="Picture" descr="appendix_b_8.png"/>
                    <pic:cNvPicPr>
                      <a:picLocks noChangeAspect="1" noChangeArrowheads="1"/>
                    </pic:cNvPicPr>
                  </pic:nvPicPr>
                  <pic:blipFill>
                    <a:blip r:embed="rId34"/>
                    <a:stretch>
                      <a:fillRect/>
                    </a:stretch>
                  </pic:blipFill>
                  <pic:spPr bwMode="auto">
                    <a:xfrm>
                      <a:off x="0" y="0"/>
                      <a:ext cx="5334000" cy="2663695"/>
                    </a:xfrm>
                    <a:prstGeom prst="rect">
                      <a:avLst/>
                    </a:prstGeom>
                    <a:noFill/>
                    <a:ln w="9525">
                      <a:noFill/>
                      <a:headEnd/>
                      <a:tailEnd/>
                    </a:ln>
                  </pic:spPr>
                </pic:pic>
              </a:graphicData>
            </a:graphic>
          </wp:inline>
        </w:drawing>
      </w:r>
    </w:p>
    <w:p w14:paraId="08C85A8D" w14:textId="77777777" w:rsidR="00481107" w:rsidRPr="00352544" w:rsidRDefault="008C12F4" w:rsidP="00945302">
      <w:pPr>
        <w:pStyle w:val="ImageCaption"/>
        <w:spacing w:line="480" w:lineRule="auto"/>
      </w:pPr>
      <w:proofErr w:type="spellStart"/>
      <w:r w:rsidRPr="00352544">
        <w:t>Percieved</w:t>
      </w:r>
      <w:proofErr w:type="spellEnd"/>
      <w:r w:rsidRPr="00352544">
        <w:t xml:space="preserve"> Understanding Measure - Scale and Item wording</w:t>
      </w:r>
    </w:p>
    <w:p w14:paraId="09469264" w14:textId="77777777" w:rsidR="00481107" w:rsidRPr="00352544" w:rsidRDefault="008C12F4" w:rsidP="00945302">
      <w:pPr>
        <w:pStyle w:val="CaptionedFigure"/>
        <w:spacing w:line="480" w:lineRule="auto"/>
      </w:pPr>
      <w:r w:rsidRPr="00352544">
        <w:rPr>
          <w:noProof/>
        </w:rPr>
        <w:lastRenderedPageBreak/>
        <w:drawing>
          <wp:inline distT="0" distB="0" distL="0" distR="0" wp14:anchorId="721C9D26" wp14:editId="4EC5BA1B">
            <wp:extent cx="5334000" cy="4901862"/>
            <wp:effectExtent l="0" t="0" r="0" b="0"/>
            <wp:docPr id="25" name="Picture" descr="Subjective Numeracy Scale Part 1 - Scale and Item wording"/>
            <wp:cNvGraphicFramePr/>
            <a:graphic xmlns:a="http://schemas.openxmlformats.org/drawingml/2006/main">
              <a:graphicData uri="http://schemas.openxmlformats.org/drawingml/2006/picture">
                <pic:pic xmlns:pic="http://schemas.openxmlformats.org/drawingml/2006/picture">
                  <pic:nvPicPr>
                    <pic:cNvPr id="0" name="Picture" descr="appendix_b_9.png"/>
                    <pic:cNvPicPr>
                      <a:picLocks noChangeAspect="1" noChangeArrowheads="1"/>
                    </pic:cNvPicPr>
                  </pic:nvPicPr>
                  <pic:blipFill>
                    <a:blip r:embed="rId35"/>
                    <a:stretch>
                      <a:fillRect/>
                    </a:stretch>
                  </pic:blipFill>
                  <pic:spPr bwMode="auto">
                    <a:xfrm>
                      <a:off x="0" y="0"/>
                      <a:ext cx="5334000" cy="4901862"/>
                    </a:xfrm>
                    <a:prstGeom prst="rect">
                      <a:avLst/>
                    </a:prstGeom>
                    <a:noFill/>
                    <a:ln w="9525">
                      <a:noFill/>
                      <a:headEnd/>
                      <a:tailEnd/>
                    </a:ln>
                  </pic:spPr>
                </pic:pic>
              </a:graphicData>
            </a:graphic>
          </wp:inline>
        </w:drawing>
      </w:r>
    </w:p>
    <w:p w14:paraId="736ABE86" w14:textId="77777777" w:rsidR="00481107" w:rsidRPr="00352544" w:rsidRDefault="008C12F4" w:rsidP="00945302">
      <w:pPr>
        <w:pStyle w:val="ImageCaption"/>
        <w:spacing w:line="480" w:lineRule="auto"/>
      </w:pPr>
      <w:r w:rsidRPr="00352544">
        <w:t>Subjective Numeracy Scale Part 1 - Scale and Item wording</w:t>
      </w:r>
    </w:p>
    <w:p w14:paraId="611BFD5C" w14:textId="77777777" w:rsidR="00481107" w:rsidRPr="00352544" w:rsidRDefault="008C12F4" w:rsidP="00945302">
      <w:pPr>
        <w:pStyle w:val="CaptionedFigure"/>
        <w:spacing w:line="480" w:lineRule="auto"/>
      </w:pPr>
      <w:r w:rsidRPr="00352544">
        <w:rPr>
          <w:noProof/>
        </w:rPr>
        <w:lastRenderedPageBreak/>
        <w:drawing>
          <wp:inline distT="0" distB="0" distL="0" distR="0" wp14:anchorId="12818F07" wp14:editId="0F58C4A1">
            <wp:extent cx="5334000" cy="5871020"/>
            <wp:effectExtent l="0" t="0" r="0" b="0"/>
            <wp:docPr id="26" name="Picture" descr="Subjective Numeracy Scale Part 2 - Scale and Item wording"/>
            <wp:cNvGraphicFramePr/>
            <a:graphic xmlns:a="http://schemas.openxmlformats.org/drawingml/2006/main">
              <a:graphicData uri="http://schemas.openxmlformats.org/drawingml/2006/picture">
                <pic:pic xmlns:pic="http://schemas.openxmlformats.org/drawingml/2006/picture">
                  <pic:nvPicPr>
                    <pic:cNvPr id="0" name="Picture" descr="appendix_b_10.png"/>
                    <pic:cNvPicPr>
                      <a:picLocks noChangeAspect="1" noChangeArrowheads="1"/>
                    </pic:cNvPicPr>
                  </pic:nvPicPr>
                  <pic:blipFill>
                    <a:blip r:embed="rId36"/>
                    <a:stretch>
                      <a:fillRect/>
                    </a:stretch>
                  </pic:blipFill>
                  <pic:spPr bwMode="auto">
                    <a:xfrm>
                      <a:off x="0" y="0"/>
                      <a:ext cx="5334000" cy="5871020"/>
                    </a:xfrm>
                    <a:prstGeom prst="rect">
                      <a:avLst/>
                    </a:prstGeom>
                    <a:noFill/>
                    <a:ln w="9525">
                      <a:noFill/>
                      <a:headEnd/>
                      <a:tailEnd/>
                    </a:ln>
                  </pic:spPr>
                </pic:pic>
              </a:graphicData>
            </a:graphic>
          </wp:inline>
        </w:drawing>
      </w:r>
    </w:p>
    <w:p w14:paraId="09D394CE" w14:textId="77777777" w:rsidR="00481107" w:rsidRPr="00352544" w:rsidRDefault="008C12F4" w:rsidP="00945302">
      <w:pPr>
        <w:pStyle w:val="ImageCaption"/>
        <w:spacing w:line="480" w:lineRule="auto"/>
      </w:pPr>
      <w:r w:rsidRPr="00352544">
        <w:t>Subjective Numeracy Scale Part 2 - Scale and Item wording</w:t>
      </w:r>
    </w:p>
    <w:p w14:paraId="15006945" w14:textId="77777777" w:rsidR="00481107" w:rsidRPr="00352544" w:rsidRDefault="008C12F4" w:rsidP="00945302">
      <w:pPr>
        <w:pStyle w:val="CaptionedFigure"/>
        <w:spacing w:line="480" w:lineRule="auto"/>
      </w:pPr>
      <w:r w:rsidRPr="00352544">
        <w:rPr>
          <w:noProof/>
        </w:rPr>
        <w:lastRenderedPageBreak/>
        <w:drawing>
          <wp:inline distT="0" distB="0" distL="0" distR="0" wp14:anchorId="5B7C1A18" wp14:editId="4302011B">
            <wp:extent cx="5334000" cy="6330184"/>
            <wp:effectExtent l="0" t="0" r="0" b="0"/>
            <wp:docPr id="27" name="Picture" descr="Rasch Numeracy Scale (Objective Numeracy) - Item wording"/>
            <wp:cNvGraphicFramePr/>
            <a:graphic xmlns:a="http://schemas.openxmlformats.org/drawingml/2006/main">
              <a:graphicData uri="http://schemas.openxmlformats.org/drawingml/2006/picture">
                <pic:pic xmlns:pic="http://schemas.openxmlformats.org/drawingml/2006/picture">
                  <pic:nvPicPr>
                    <pic:cNvPr id="0" name="Picture" descr="appendix_b_11.png"/>
                    <pic:cNvPicPr>
                      <a:picLocks noChangeAspect="1" noChangeArrowheads="1"/>
                    </pic:cNvPicPr>
                  </pic:nvPicPr>
                  <pic:blipFill>
                    <a:blip r:embed="rId37"/>
                    <a:stretch>
                      <a:fillRect/>
                    </a:stretch>
                  </pic:blipFill>
                  <pic:spPr bwMode="auto">
                    <a:xfrm>
                      <a:off x="0" y="0"/>
                      <a:ext cx="5334000" cy="6330184"/>
                    </a:xfrm>
                    <a:prstGeom prst="rect">
                      <a:avLst/>
                    </a:prstGeom>
                    <a:noFill/>
                    <a:ln w="9525">
                      <a:noFill/>
                      <a:headEnd/>
                      <a:tailEnd/>
                    </a:ln>
                  </pic:spPr>
                </pic:pic>
              </a:graphicData>
            </a:graphic>
          </wp:inline>
        </w:drawing>
      </w:r>
    </w:p>
    <w:p w14:paraId="4BD34C04" w14:textId="77777777" w:rsidR="00481107" w:rsidRPr="00352544" w:rsidRDefault="008C12F4" w:rsidP="00945302">
      <w:pPr>
        <w:pStyle w:val="ImageCaption"/>
        <w:spacing w:line="480" w:lineRule="auto"/>
      </w:pPr>
      <w:r w:rsidRPr="00352544">
        <w:t>Rasch Numeracy Scale (Objective Numeracy) - Item wording</w:t>
      </w:r>
    </w:p>
    <w:p w14:paraId="371CBB3D" w14:textId="77777777" w:rsidR="00B16E3F" w:rsidRDefault="00B16E3F" w:rsidP="00945302">
      <w:pPr>
        <w:pStyle w:val="Heading1"/>
        <w:spacing w:line="480" w:lineRule="auto"/>
        <w:rPr>
          <w:color w:val="auto"/>
          <w:sz w:val="24"/>
          <w:szCs w:val="24"/>
        </w:rPr>
      </w:pPr>
      <w:bookmarkStart w:id="741" w:name="references"/>
      <w:bookmarkEnd w:id="733"/>
      <w:bookmarkEnd w:id="734"/>
    </w:p>
    <w:p w14:paraId="04180807" w14:textId="3D9C7AB8" w:rsidR="00481107" w:rsidRPr="00352544" w:rsidRDefault="008C12F4" w:rsidP="00B16E3F">
      <w:pPr>
        <w:pStyle w:val="Heading1"/>
        <w:spacing w:line="480" w:lineRule="auto"/>
        <w:jc w:val="center"/>
        <w:rPr>
          <w:color w:val="auto"/>
          <w:sz w:val="24"/>
          <w:szCs w:val="24"/>
        </w:rPr>
      </w:pPr>
      <w:bookmarkStart w:id="742" w:name="_Toc86753492"/>
      <w:r w:rsidRPr="00352544">
        <w:rPr>
          <w:color w:val="auto"/>
          <w:sz w:val="24"/>
          <w:szCs w:val="24"/>
        </w:rPr>
        <w:t>References</w:t>
      </w:r>
      <w:bookmarkEnd w:id="742"/>
    </w:p>
    <w:p w14:paraId="28F8AE77" w14:textId="77777777" w:rsidR="00481107" w:rsidRPr="00352544" w:rsidRDefault="008C12F4" w:rsidP="00945302">
      <w:pPr>
        <w:pStyle w:val="Bibliography"/>
        <w:spacing w:line="480" w:lineRule="auto"/>
      </w:pPr>
      <w:bookmarkStart w:id="743" w:name="ref-Agency2017"/>
      <w:bookmarkStart w:id="744" w:name="refs"/>
      <w:r w:rsidRPr="00352544">
        <w:t>Agency, Vermont. 2017. “State of Vermont Health Care Financing Plan Beginning Calendar Year 2017 Analysis,” no. 2013.</w:t>
      </w:r>
    </w:p>
    <w:p w14:paraId="6749CE5D" w14:textId="77777777" w:rsidR="00481107" w:rsidRPr="00352544" w:rsidRDefault="008C12F4" w:rsidP="00945302">
      <w:pPr>
        <w:pStyle w:val="Bibliography"/>
        <w:spacing w:line="480" w:lineRule="auto"/>
      </w:pPr>
      <w:bookmarkStart w:id="745" w:name="ref-Agyepong2016"/>
      <w:bookmarkEnd w:id="743"/>
      <w:proofErr w:type="spellStart"/>
      <w:r w:rsidRPr="00352544">
        <w:t>Agyepong</w:t>
      </w:r>
      <w:proofErr w:type="spellEnd"/>
      <w:r w:rsidRPr="00352544">
        <w:t xml:space="preserve">, Irene Akua, Daniel Nana Yaw </w:t>
      </w:r>
      <w:proofErr w:type="spellStart"/>
      <w:r w:rsidRPr="00352544">
        <w:t>Abankwah</w:t>
      </w:r>
      <w:proofErr w:type="spellEnd"/>
      <w:r w:rsidRPr="00352544">
        <w:t xml:space="preserve">, Angela </w:t>
      </w:r>
      <w:proofErr w:type="spellStart"/>
      <w:r w:rsidRPr="00352544">
        <w:t>Abroso</w:t>
      </w:r>
      <w:proofErr w:type="spellEnd"/>
      <w:r w:rsidRPr="00352544">
        <w:t xml:space="preserve">, </w:t>
      </w:r>
      <w:proofErr w:type="spellStart"/>
      <w:r w:rsidRPr="00352544">
        <w:t>Changbae</w:t>
      </w:r>
      <w:proofErr w:type="spellEnd"/>
      <w:r w:rsidRPr="00352544">
        <w:t xml:space="preserve"> Chun, Joseph </w:t>
      </w:r>
      <w:proofErr w:type="spellStart"/>
      <w:r w:rsidRPr="00352544">
        <w:t>Nii</w:t>
      </w:r>
      <w:proofErr w:type="spellEnd"/>
      <w:r w:rsidRPr="00352544">
        <w:t xml:space="preserve"> Otoe </w:t>
      </w:r>
      <w:proofErr w:type="spellStart"/>
      <w:r w:rsidRPr="00352544">
        <w:t>Dodoo</w:t>
      </w:r>
      <w:proofErr w:type="spellEnd"/>
      <w:r w:rsidRPr="00352544">
        <w:t xml:space="preserve">, </w:t>
      </w:r>
      <w:proofErr w:type="spellStart"/>
      <w:r w:rsidRPr="00352544">
        <w:t>Shinye</w:t>
      </w:r>
      <w:proofErr w:type="spellEnd"/>
      <w:r w:rsidRPr="00352544">
        <w:t xml:space="preserve"> Lee, Sylvester A. Mensah, et al. 2016. “The "universal" in UHC and Ghana’s National Health Insurance Scheme: Policy and implementation challenges and dilemmas of a lower </w:t>
      </w:r>
      <w:proofErr w:type="gramStart"/>
      <w:r w:rsidRPr="00352544">
        <w:t>middle income</w:t>
      </w:r>
      <w:proofErr w:type="gramEnd"/>
      <w:r w:rsidRPr="00352544">
        <w:t xml:space="preserve"> country.” </w:t>
      </w:r>
      <w:r w:rsidRPr="00352544">
        <w:rPr>
          <w:i/>
        </w:rPr>
        <w:t>BMC Health Services Research</w:t>
      </w:r>
      <w:r w:rsidRPr="00352544">
        <w:t xml:space="preserve"> 16 (1). </w:t>
      </w:r>
      <w:hyperlink r:id="rId38">
        <w:r w:rsidRPr="00352544">
          <w:rPr>
            <w:rStyle w:val="Hyperlink"/>
            <w:color w:val="auto"/>
          </w:rPr>
          <w:t>https://doi.org/10.1186/s12913-016-1758-y</w:t>
        </w:r>
      </w:hyperlink>
      <w:r w:rsidRPr="00352544">
        <w:t>.</w:t>
      </w:r>
    </w:p>
    <w:p w14:paraId="157EBC66" w14:textId="77777777" w:rsidR="00481107" w:rsidRPr="00352544" w:rsidRDefault="008C12F4" w:rsidP="00945302">
      <w:pPr>
        <w:pStyle w:val="Bibliography"/>
        <w:spacing w:line="480" w:lineRule="auto"/>
      </w:pPr>
      <w:bookmarkStart w:id="746" w:name="ref-Anderson2003"/>
      <w:bookmarkEnd w:id="745"/>
      <w:r w:rsidRPr="00352544">
        <w:t xml:space="preserve">Anderson, Gerard F., Uwe E. Reinhardt, Peter S. Hussey, and </w:t>
      </w:r>
      <w:proofErr w:type="spellStart"/>
      <w:r w:rsidRPr="00352544">
        <w:t>Varduhi</w:t>
      </w:r>
      <w:proofErr w:type="spellEnd"/>
      <w:r w:rsidRPr="00352544">
        <w:t xml:space="preserve"> </w:t>
      </w:r>
      <w:proofErr w:type="spellStart"/>
      <w:r w:rsidRPr="00352544">
        <w:t>Petrosyan</w:t>
      </w:r>
      <w:proofErr w:type="spellEnd"/>
      <w:r w:rsidRPr="00352544">
        <w:t xml:space="preserve">. 2003. “It’s the prices, stupid: Why the United States is so different from other countries.” </w:t>
      </w:r>
      <w:r w:rsidRPr="00352544">
        <w:rPr>
          <w:i/>
        </w:rPr>
        <w:t>Health Affairs</w:t>
      </w:r>
      <w:r w:rsidRPr="00352544">
        <w:t xml:space="preserve"> 22 (3): 89–105. </w:t>
      </w:r>
      <w:hyperlink r:id="rId39">
        <w:r w:rsidRPr="00352544">
          <w:rPr>
            <w:rStyle w:val="Hyperlink"/>
            <w:color w:val="auto"/>
          </w:rPr>
          <w:t>https://doi.org/10.1377/hlthaff.22.3.89</w:t>
        </w:r>
      </w:hyperlink>
      <w:r w:rsidRPr="00352544">
        <w:t>.</w:t>
      </w:r>
    </w:p>
    <w:p w14:paraId="3A0E5D23" w14:textId="77777777" w:rsidR="00481107" w:rsidRPr="00352544" w:rsidRDefault="008C12F4" w:rsidP="00945302">
      <w:pPr>
        <w:pStyle w:val="Bibliography"/>
        <w:spacing w:line="480" w:lineRule="auto"/>
      </w:pPr>
      <w:bookmarkStart w:id="747" w:name="ref-Assembly1991"/>
      <w:bookmarkEnd w:id="746"/>
      <w:r w:rsidRPr="00352544">
        <w:t xml:space="preserve">Assembly, The General. 1991. “UN general assembly resolution 44/225.” </w:t>
      </w:r>
      <w:r w:rsidRPr="00352544">
        <w:rPr>
          <w:i/>
        </w:rPr>
        <w:t>Marine Policy</w:t>
      </w:r>
      <w:r w:rsidRPr="00352544">
        <w:t xml:space="preserve"> 15 (5): 331–32. </w:t>
      </w:r>
      <w:hyperlink r:id="rId40">
        <w:r w:rsidRPr="00352544">
          <w:rPr>
            <w:rStyle w:val="Hyperlink"/>
            <w:color w:val="auto"/>
          </w:rPr>
          <w:t>https://doi.org/10.1016/0308-597x(91)90085-p</w:t>
        </w:r>
      </w:hyperlink>
      <w:r w:rsidRPr="00352544">
        <w:t>.</w:t>
      </w:r>
    </w:p>
    <w:p w14:paraId="5417D783" w14:textId="77777777" w:rsidR="00481107" w:rsidRPr="00352544" w:rsidRDefault="008C12F4" w:rsidP="00945302">
      <w:pPr>
        <w:pStyle w:val="Bibliography"/>
        <w:spacing w:line="480" w:lineRule="auto"/>
      </w:pPr>
      <w:bookmarkStart w:id="748" w:name="ref-Austin2014"/>
      <w:bookmarkEnd w:id="747"/>
      <w:r w:rsidRPr="00352544">
        <w:t>Austin, Daniel A, and Daniel A Austin. 2014. “Northeastern University Bankruptcy,” no. 204.</w:t>
      </w:r>
    </w:p>
    <w:p w14:paraId="31B3A797" w14:textId="77777777" w:rsidR="00481107" w:rsidRPr="00352544" w:rsidRDefault="008C12F4" w:rsidP="00945302">
      <w:pPr>
        <w:pStyle w:val="Bibliography"/>
        <w:spacing w:line="480" w:lineRule="auto"/>
      </w:pPr>
      <w:bookmarkStart w:id="749" w:name="ref-Baicker2013"/>
      <w:bookmarkEnd w:id="748"/>
      <w:r w:rsidRPr="00352544">
        <w:t xml:space="preserve">Baicker, Katherine, Sarah L. Taubman, Heidi L. Allen, Mira Bernstein, Jonathan H. Gruber, Joseph P. Newhouse, Eric C. Schneider, Bill J. Wright, Alan M. </w:t>
      </w:r>
      <w:proofErr w:type="spellStart"/>
      <w:r w:rsidRPr="00352544">
        <w:t>Zaslavsky</w:t>
      </w:r>
      <w:proofErr w:type="spellEnd"/>
      <w:r w:rsidRPr="00352544">
        <w:t xml:space="preserve">, and Amy N. Finkelstein. 2013. “The Oregon Experiment — Effects of Medicaid on Clinical Outcomes.” </w:t>
      </w:r>
      <w:r w:rsidRPr="00352544">
        <w:rPr>
          <w:i/>
        </w:rPr>
        <w:t>New England Journal of Medicine</w:t>
      </w:r>
      <w:r w:rsidRPr="00352544">
        <w:t xml:space="preserve"> 368 (18): 1713–22. </w:t>
      </w:r>
      <w:hyperlink r:id="rId41">
        <w:r w:rsidRPr="00352544">
          <w:rPr>
            <w:rStyle w:val="Hyperlink"/>
            <w:color w:val="auto"/>
          </w:rPr>
          <w:t>https://doi.org/10.1056/nejmsa1212321</w:t>
        </w:r>
      </w:hyperlink>
      <w:r w:rsidRPr="00352544">
        <w:t>.</w:t>
      </w:r>
    </w:p>
    <w:p w14:paraId="54310E04" w14:textId="77777777" w:rsidR="00481107" w:rsidRPr="00352544" w:rsidRDefault="008C12F4" w:rsidP="00945302">
      <w:pPr>
        <w:pStyle w:val="Bibliography"/>
        <w:spacing w:line="480" w:lineRule="auto"/>
      </w:pPr>
      <w:bookmarkStart w:id="750" w:name="ref-Bichay2020"/>
      <w:bookmarkEnd w:id="749"/>
      <w:proofErr w:type="spellStart"/>
      <w:r w:rsidRPr="00352544">
        <w:lastRenderedPageBreak/>
        <w:t>Bichay</w:t>
      </w:r>
      <w:proofErr w:type="spellEnd"/>
      <w:r w:rsidRPr="00352544">
        <w:t xml:space="preserve">, Nicolas. 2020. “Health insurance as a state institution: The effect of single-payer insurance on expenditures in OECD countries.” </w:t>
      </w:r>
      <w:r w:rsidRPr="00352544">
        <w:rPr>
          <w:i/>
        </w:rPr>
        <w:t>Social Science and Medicine</w:t>
      </w:r>
      <w:r w:rsidRPr="00352544">
        <w:t xml:space="preserve"> 265 (September): 113454. </w:t>
      </w:r>
      <w:hyperlink r:id="rId42">
        <w:r w:rsidRPr="00352544">
          <w:rPr>
            <w:rStyle w:val="Hyperlink"/>
            <w:color w:val="auto"/>
          </w:rPr>
          <w:t>https://doi.org/10.1016/j.socscimed.2020.113454</w:t>
        </w:r>
      </w:hyperlink>
      <w:r w:rsidRPr="00352544">
        <w:t>.</w:t>
      </w:r>
    </w:p>
    <w:p w14:paraId="78F39833" w14:textId="77777777" w:rsidR="00481107" w:rsidRPr="00352544" w:rsidRDefault="008C12F4" w:rsidP="00945302">
      <w:pPr>
        <w:pStyle w:val="Bibliography"/>
        <w:spacing w:line="480" w:lineRule="auto"/>
      </w:pPr>
      <w:bookmarkStart w:id="751" w:name="ref-Chalkidou2014"/>
      <w:bookmarkEnd w:id="750"/>
      <w:proofErr w:type="spellStart"/>
      <w:r w:rsidRPr="00352544">
        <w:t>Chalkidou</w:t>
      </w:r>
      <w:proofErr w:type="spellEnd"/>
      <w:r w:rsidRPr="00352544">
        <w:t xml:space="preserve">, </w:t>
      </w:r>
      <w:proofErr w:type="spellStart"/>
      <w:r w:rsidRPr="00352544">
        <w:t>Kalipso</w:t>
      </w:r>
      <w:proofErr w:type="spellEnd"/>
      <w:r w:rsidRPr="00352544">
        <w:t xml:space="preserve">, Patricio Marquez, Preet K Dhillon, </w:t>
      </w:r>
      <w:proofErr w:type="spellStart"/>
      <w:r w:rsidRPr="00352544">
        <w:t>Yot</w:t>
      </w:r>
      <w:proofErr w:type="spellEnd"/>
      <w:r w:rsidRPr="00352544">
        <w:t xml:space="preserve"> </w:t>
      </w:r>
      <w:proofErr w:type="spellStart"/>
      <w:r w:rsidRPr="00352544">
        <w:t>Teerawattananon</w:t>
      </w:r>
      <w:proofErr w:type="spellEnd"/>
      <w:r w:rsidRPr="00352544">
        <w:t xml:space="preserve">, </w:t>
      </w:r>
      <w:proofErr w:type="spellStart"/>
      <w:r w:rsidRPr="00352544">
        <w:t>Thunyarat</w:t>
      </w:r>
      <w:proofErr w:type="spellEnd"/>
      <w:r w:rsidRPr="00352544">
        <w:t xml:space="preserve"> </w:t>
      </w:r>
      <w:proofErr w:type="spellStart"/>
      <w:r w:rsidRPr="00352544">
        <w:t>Anothaisintawee</w:t>
      </w:r>
      <w:proofErr w:type="spellEnd"/>
      <w:r w:rsidRPr="00352544">
        <w:t xml:space="preserve">, Carlos Augusto </w:t>
      </w:r>
      <w:proofErr w:type="spellStart"/>
      <w:r w:rsidRPr="00352544">
        <w:t>Grabois</w:t>
      </w:r>
      <w:proofErr w:type="spellEnd"/>
      <w:r w:rsidRPr="00352544">
        <w:t xml:space="preserve"> Gadelha, and Richard Sullivan. 2014. “Evidence-informed frameworks for cost-effective cancer care and prevention in low, middle, and high-income countries.” </w:t>
      </w:r>
      <w:r w:rsidRPr="00352544">
        <w:rPr>
          <w:i/>
        </w:rPr>
        <w:t>The Lancet Oncology</w:t>
      </w:r>
      <w:r w:rsidRPr="00352544">
        <w:t xml:space="preserve"> 15 (3): e119—–e131. </w:t>
      </w:r>
      <w:hyperlink r:id="rId43">
        <w:r w:rsidRPr="00352544">
          <w:rPr>
            <w:rStyle w:val="Hyperlink"/>
            <w:color w:val="auto"/>
          </w:rPr>
          <w:t>https://doi.org/10.1016/S1470-2045(13)70547-3</w:t>
        </w:r>
      </w:hyperlink>
      <w:r w:rsidRPr="00352544">
        <w:t>.</w:t>
      </w:r>
    </w:p>
    <w:p w14:paraId="3422DA2F" w14:textId="77777777" w:rsidR="00481107" w:rsidRPr="00352544" w:rsidRDefault="008C12F4" w:rsidP="00945302">
      <w:pPr>
        <w:pStyle w:val="Bibliography"/>
        <w:spacing w:line="480" w:lineRule="auto"/>
      </w:pPr>
      <w:bookmarkStart w:id="752" w:name="ref-Rosenberg2020"/>
      <w:bookmarkEnd w:id="751"/>
      <w:r w:rsidRPr="00352544">
        <w:t xml:space="preserve">D. Rosenberg, Kenneth, and Samuel Metz. 2020. “Will Voters Support Higher Taxes to Fund Universal Health Care? Oregon, 2019.” </w:t>
      </w:r>
      <w:r w:rsidRPr="00352544">
        <w:rPr>
          <w:i/>
        </w:rPr>
        <w:t>Journal of General Internal Medicine</w:t>
      </w:r>
      <w:r w:rsidRPr="00352544">
        <w:t xml:space="preserve"> 35 (10): 3120–21. </w:t>
      </w:r>
      <w:hyperlink r:id="rId44">
        <w:r w:rsidRPr="00352544">
          <w:rPr>
            <w:rStyle w:val="Hyperlink"/>
            <w:color w:val="auto"/>
          </w:rPr>
          <w:t>https://doi.org/10.1007/s11606-020-05959-z</w:t>
        </w:r>
      </w:hyperlink>
      <w:r w:rsidRPr="00352544">
        <w:t>.</w:t>
      </w:r>
    </w:p>
    <w:p w14:paraId="38190814" w14:textId="77777777" w:rsidR="00481107" w:rsidRPr="00352544" w:rsidRDefault="008C12F4" w:rsidP="00945302">
      <w:pPr>
        <w:pStyle w:val="Bibliography"/>
        <w:spacing w:line="480" w:lineRule="auto"/>
      </w:pPr>
      <w:bookmarkStart w:id="753" w:name="ref-Dalen2015"/>
      <w:bookmarkEnd w:id="752"/>
      <w:r w:rsidRPr="00352544">
        <w:t xml:space="preserve">Dalen, James E., Keith Waterbrook, and Joseph S. Alpert. 2015. “Why do so Many Americans Oppose the Affordable Care Act?” </w:t>
      </w:r>
      <w:r w:rsidRPr="00352544">
        <w:rPr>
          <w:i/>
        </w:rPr>
        <w:t>American Journal of Medicine</w:t>
      </w:r>
      <w:r w:rsidRPr="00352544">
        <w:t xml:space="preserve"> 128 (8): 807–10. </w:t>
      </w:r>
      <w:hyperlink r:id="rId45">
        <w:r w:rsidRPr="00352544">
          <w:rPr>
            <w:rStyle w:val="Hyperlink"/>
            <w:color w:val="auto"/>
          </w:rPr>
          <w:t>https://doi.org/10.1016/j.amjmed.2015.01.032</w:t>
        </w:r>
      </w:hyperlink>
      <w:r w:rsidRPr="00352544">
        <w:t>.</w:t>
      </w:r>
    </w:p>
    <w:p w14:paraId="3357BA4A" w14:textId="77777777" w:rsidR="00481107" w:rsidRPr="00352544" w:rsidRDefault="008C12F4" w:rsidP="00945302">
      <w:pPr>
        <w:pStyle w:val="Bibliography"/>
        <w:spacing w:line="480" w:lineRule="auto"/>
      </w:pPr>
      <w:bookmarkStart w:id="754" w:name="ref-Danis2004"/>
      <w:bookmarkEnd w:id="753"/>
      <w:proofErr w:type="spellStart"/>
      <w:r w:rsidRPr="00352544">
        <w:t>Danis</w:t>
      </w:r>
      <w:proofErr w:type="spellEnd"/>
      <w:r w:rsidRPr="00352544">
        <w:t xml:space="preserve">, M., A. K. Biddle, and S. D. </w:t>
      </w:r>
      <w:proofErr w:type="spellStart"/>
      <w:r w:rsidRPr="00352544">
        <w:t>Goold</w:t>
      </w:r>
      <w:proofErr w:type="spellEnd"/>
      <w:r w:rsidRPr="00352544">
        <w:t xml:space="preserve">. 2004. “Enrollees Choose Priorities for Medicare.” </w:t>
      </w:r>
      <w:r w:rsidRPr="00352544">
        <w:rPr>
          <w:i/>
        </w:rPr>
        <w:t>The Gerontologist</w:t>
      </w:r>
      <w:r w:rsidRPr="00352544">
        <w:t xml:space="preserve"> 44 (1): 58–67. </w:t>
      </w:r>
      <w:hyperlink r:id="rId46">
        <w:r w:rsidRPr="00352544">
          <w:rPr>
            <w:rStyle w:val="Hyperlink"/>
            <w:color w:val="auto"/>
          </w:rPr>
          <w:t>https://doi.org/10.1093/geront/44.1.58</w:t>
        </w:r>
      </w:hyperlink>
      <w:r w:rsidRPr="00352544">
        <w:t>.</w:t>
      </w:r>
    </w:p>
    <w:p w14:paraId="47926640" w14:textId="77777777" w:rsidR="00481107" w:rsidRPr="00352544" w:rsidRDefault="008C12F4" w:rsidP="00945302">
      <w:pPr>
        <w:pStyle w:val="Bibliography"/>
        <w:spacing w:line="480" w:lineRule="auto"/>
      </w:pPr>
      <w:bookmarkStart w:id="755" w:name="ref-Danis2002"/>
      <w:bookmarkEnd w:id="754"/>
      <w:proofErr w:type="spellStart"/>
      <w:r w:rsidRPr="00352544">
        <w:t>Danis</w:t>
      </w:r>
      <w:proofErr w:type="spellEnd"/>
      <w:r w:rsidRPr="00352544">
        <w:t xml:space="preserve">, Marion, Andrea K. Biddle, and Susan Dorr </w:t>
      </w:r>
      <w:proofErr w:type="spellStart"/>
      <w:r w:rsidRPr="00352544">
        <w:t>Goold</w:t>
      </w:r>
      <w:proofErr w:type="spellEnd"/>
      <w:r w:rsidRPr="00352544">
        <w:t xml:space="preserve">. 2002. “Insurance benefit preferences of the low-income uninsured.” </w:t>
      </w:r>
      <w:r w:rsidRPr="00352544">
        <w:rPr>
          <w:i/>
        </w:rPr>
        <w:t>Journal of General Internal Medicine</w:t>
      </w:r>
      <w:r w:rsidRPr="00352544">
        <w:t xml:space="preserve"> 17 (2): 125–33. </w:t>
      </w:r>
      <w:hyperlink r:id="rId47">
        <w:r w:rsidRPr="00352544">
          <w:rPr>
            <w:rStyle w:val="Hyperlink"/>
            <w:color w:val="auto"/>
          </w:rPr>
          <w:t>https://doi.org/10.1046/j.1525-1497.2002.10609.x</w:t>
        </w:r>
      </w:hyperlink>
      <w:r w:rsidRPr="00352544">
        <w:t>.</w:t>
      </w:r>
    </w:p>
    <w:p w14:paraId="56697606" w14:textId="77777777" w:rsidR="00481107" w:rsidRPr="00352544" w:rsidRDefault="008C12F4" w:rsidP="00945302">
      <w:pPr>
        <w:pStyle w:val="Bibliography"/>
        <w:spacing w:line="480" w:lineRule="auto"/>
      </w:pPr>
      <w:bookmarkStart w:id="756" w:name="ref-Fagerlin2007"/>
      <w:bookmarkEnd w:id="755"/>
      <w:proofErr w:type="spellStart"/>
      <w:r w:rsidRPr="00352544">
        <w:t>Fagerlin</w:t>
      </w:r>
      <w:proofErr w:type="spellEnd"/>
      <w:r w:rsidRPr="00352544">
        <w:t xml:space="preserve">, Angela, Brian J. Zikmund-Fisher, Peter A. </w:t>
      </w:r>
      <w:proofErr w:type="spellStart"/>
      <w:r w:rsidRPr="00352544">
        <w:t>Ubel</w:t>
      </w:r>
      <w:proofErr w:type="spellEnd"/>
      <w:r w:rsidRPr="00352544">
        <w:t xml:space="preserve">, Aleksandra Jankovic, Holly A. Derry, and Dylan M. Smith. 2007. “Measuring numeracy without a math test: Development </w:t>
      </w:r>
      <w:r w:rsidRPr="00352544">
        <w:lastRenderedPageBreak/>
        <w:t xml:space="preserve">of the subjective numeracy scale.” </w:t>
      </w:r>
      <w:r w:rsidRPr="00352544">
        <w:rPr>
          <w:i/>
        </w:rPr>
        <w:t>Medical Decision Making</w:t>
      </w:r>
      <w:r w:rsidRPr="00352544">
        <w:t xml:space="preserve"> 27 (5): 672–80. </w:t>
      </w:r>
      <w:hyperlink r:id="rId48">
        <w:r w:rsidRPr="00352544">
          <w:rPr>
            <w:rStyle w:val="Hyperlink"/>
            <w:color w:val="auto"/>
          </w:rPr>
          <w:t>https://doi.org/10.1177/0272989X07304449</w:t>
        </w:r>
      </w:hyperlink>
      <w:r w:rsidRPr="00352544">
        <w:t>.</w:t>
      </w:r>
    </w:p>
    <w:p w14:paraId="26E196AD" w14:textId="77777777" w:rsidR="00481107" w:rsidRPr="00352544" w:rsidRDefault="008C12F4" w:rsidP="00945302">
      <w:pPr>
        <w:pStyle w:val="Bibliography"/>
        <w:spacing w:line="480" w:lineRule="auto"/>
      </w:pPr>
      <w:bookmarkStart w:id="757" w:name="ref-Fox2015"/>
      <w:bookmarkEnd w:id="756"/>
      <w:r w:rsidRPr="00352544">
        <w:t xml:space="preserve">Fox, Ashley M., and Nathan J. Blanchet. 2015. </w:t>
      </w:r>
      <w:r w:rsidRPr="00352544">
        <w:rPr>
          <w:i/>
        </w:rPr>
        <w:t xml:space="preserve">The little state that </w:t>
      </w:r>
      <w:proofErr w:type="gramStart"/>
      <w:r w:rsidRPr="00352544">
        <w:rPr>
          <w:i/>
        </w:rPr>
        <w:t>couldn’t could</w:t>
      </w:r>
      <w:proofErr w:type="gramEnd"/>
      <w:r w:rsidRPr="00352544">
        <w:rPr>
          <w:i/>
        </w:rPr>
        <w:t>? The politics of "single-payer" health coverage in Vermont</w:t>
      </w:r>
      <w:r w:rsidRPr="00352544">
        <w:t xml:space="preserve">. Vol. 40. 3. </w:t>
      </w:r>
      <w:hyperlink r:id="rId49">
        <w:r w:rsidRPr="00352544">
          <w:rPr>
            <w:rStyle w:val="Hyperlink"/>
            <w:color w:val="auto"/>
          </w:rPr>
          <w:t>https://doi.org/10.1215/03616878-2888381</w:t>
        </w:r>
      </w:hyperlink>
      <w:r w:rsidRPr="00352544">
        <w:t>.</w:t>
      </w:r>
    </w:p>
    <w:p w14:paraId="375E442A" w14:textId="77777777" w:rsidR="00481107" w:rsidRPr="00352544" w:rsidRDefault="008C12F4" w:rsidP="00945302">
      <w:pPr>
        <w:pStyle w:val="Bibliography"/>
        <w:spacing w:line="480" w:lineRule="auto"/>
      </w:pPr>
      <w:bookmarkStart w:id="758" w:name="ref-Frazier2004"/>
      <w:bookmarkEnd w:id="757"/>
      <w:r w:rsidRPr="00352544">
        <w:t xml:space="preserve">Frazier, Patricia A., Andrew P. Tix, and Kenneth E. Barron. 2004. “Testing moderator and mediator effects in counseling psychology research.” </w:t>
      </w:r>
      <w:r w:rsidRPr="00352544">
        <w:rPr>
          <w:i/>
        </w:rPr>
        <w:t>Journal of Counseling Psychology</w:t>
      </w:r>
      <w:r w:rsidRPr="00352544">
        <w:t xml:space="preserve"> 51 (1): 115–34. </w:t>
      </w:r>
      <w:hyperlink r:id="rId50">
        <w:r w:rsidRPr="00352544">
          <w:rPr>
            <w:rStyle w:val="Hyperlink"/>
            <w:color w:val="auto"/>
          </w:rPr>
          <w:t>https://doi.org/10.1037/0022-0167.51.1.115</w:t>
        </w:r>
      </w:hyperlink>
      <w:r w:rsidRPr="00352544">
        <w:t>.</w:t>
      </w:r>
    </w:p>
    <w:p w14:paraId="3669C684" w14:textId="77777777" w:rsidR="00481107" w:rsidRPr="00352544" w:rsidRDefault="008C12F4" w:rsidP="00945302">
      <w:pPr>
        <w:pStyle w:val="Bibliography"/>
        <w:spacing w:line="480" w:lineRule="auto"/>
      </w:pPr>
      <w:bookmarkStart w:id="759" w:name="ref-Galvani2017"/>
      <w:bookmarkEnd w:id="758"/>
      <w:r w:rsidRPr="00352544">
        <w:t xml:space="preserve">Galvani, Alison P, David P Durham, </w:t>
      </w:r>
      <w:proofErr w:type="spellStart"/>
      <w:r w:rsidRPr="00352544">
        <w:t>Sten</w:t>
      </w:r>
      <w:proofErr w:type="spellEnd"/>
      <w:r w:rsidRPr="00352544">
        <w:t xml:space="preserve"> H </w:t>
      </w:r>
      <w:proofErr w:type="spellStart"/>
      <w:r w:rsidRPr="00352544">
        <w:t>Vermund</w:t>
      </w:r>
      <w:proofErr w:type="spellEnd"/>
      <w:r w:rsidRPr="00352544">
        <w:t xml:space="preserve">, and Meagan C Fitzpatrick. 2017. “California Universal Health Care: An economic stimulus and lifesaving proposal.” </w:t>
      </w:r>
      <w:r w:rsidRPr="00352544">
        <w:rPr>
          <w:i/>
        </w:rPr>
        <w:t>The Lancet</w:t>
      </w:r>
      <w:r w:rsidRPr="00352544">
        <w:t xml:space="preserve"> 390 (10106): 2012–14. </w:t>
      </w:r>
      <w:hyperlink r:id="rId51">
        <w:r w:rsidRPr="00352544">
          <w:rPr>
            <w:rStyle w:val="Hyperlink"/>
            <w:color w:val="auto"/>
          </w:rPr>
          <w:t>https://doi.org/10.1016/S0140-6736(17)32148-7.California</w:t>
        </w:r>
      </w:hyperlink>
      <w:r w:rsidRPr="00352544">
        <w:t>.</w:t>
      </w:r>
    </w:p>
    <w:p w14:paraId="12F185D4" w14:textId="77777777" w:rsidR="00481107" w:rsidRPr="00352544" w:rsidRDefault="008C12F4" w:rsidP="00945302">
      <w:pPr>
        <w:pStyle w:val="Bibliography"/>
        <w:spacing w:line="480" w:lineRule="auto"/>
      </w:pPr>
      <w:bookmarkStart w:id="760" w:name="ref-Glassman2016"/>
      <w:bookmarkEnd w:id="759"/>
      <w:r w:rsidRPr="00352544">
        <w:t xml:space="preserve">Glassman, Amanda, Ursula Giedion, </w:t>
      </w:r>
      <w:proofErr w:type="spellStart"/>
      <w:r w:rsidRPr="00352544">
        <w:t>Yuna</w:t>
      </w:r>
      <w:proofErr w:type="spellEnd"/>
      <w:r w:rsidRPr="00352544">
        <w:t xml:space="preserve"> Sakuma, and Peter C. Smith. 2016. “Defining a health benefits package: What are the necessary processes?” </w:t>
      </w:r>
      <w:r w:rsidRPr="00352544">
        <w:rPr>
          <w:i/>
        </w:rPr>
        <w:t>Health Systems and Reform</w:t>
      </w:r>
      <w:r w:rsidRPr="00352544">
        <w:t xml:space="preserve"> 2 (1): 39–50. </w:t>
      </w:r>
      <w:hyperlink r:id="rId52">
        <w:r w:rsidRPr="00352544">
          <w:rPr>
            <w:rStyle w:val="Hyperlink"/>
            <w:color w:val="auto"/>
          </w:rPr>
          <w:t>https://doi.org/10.1080/23288604.2016.1124171</w:t>
        </w:r>
      </w:hyperlink>
      <w:r w:rsidRPr="00352544">
        <w:t>.</w:t>
      </w:r>
    </w:p>
    <w:p w14:paraId="56A7E19E" w14:textId="77777777" w:rsidR="00481107" w:rsidRPr="00352544" w:rsidRDefault="008C12F4" w:rsidP="00945302">
      <w:pPr>
        <w:pStyle w:val="Bibliography"/>
        <w:spacing w:line="480" w:lineRule="auto"/>
      </w:pPr>
      <w:bookmarkStart w:id="761" w:name="ref-Goold2005"/>
      <w:bookmarkEnd w:id="760"/>
      <w:proofErr w:type="spellStart"/>
      <w:r w:rsidRPr="00352544">
        <w:t>Goold</w:t>
      </w:r>
      <w:proofErr w:type="spellEnd"/>
      <w:r w:rsidRPr="00352544">
        <w:t xml:space="preserve">, Susan Dorr, Andrea K. Biddle, Glenn </w:t>
      </w:r>
      <w:proofErr w:type="spellStart"/>
      <w:r w:rsidRPr="00352544">
        <w:t>Klipp</w:t>
      </w:r>
      <w:proofErr w:type="spellEnd"/>
      <w:r w:rsidRPr="00352544">
        <w:t xml:space="preserve">, and Marion </w:t>
      </w:r>
      <w:proofErr w:type="spellStart"/>
      <w:r w:rsidRPr="00352544">
        <w:t>Danis</w:t>
      </w:r>
      <w:proofErr w:type="spellEnd"/>
      <w:r w:rsidRPr="00352544">
        <w:t xml:space="preserve">. 2005. “Choosing </w:t>
      </w:r>
      <w:proofErr w:type="spellStart"/>
      <w:r w:rsidRPr="00352544">
        <w:t>healthplans</w:t>
      </w:r>
      <w:proofErr w:type="spellEnd"/>
      <w:r w:rsidRPr="00352544">
        <w:t xml:space="preserve"> all together: A deliberative exercise for allocating limited health care resources.” </w:t>
      </w:r>
      <w:r w:rsidRPr="00352544">
        <w:rPr>
          <w:i/>
        </w:rPr>
        <w:t>Journal of Health Politics, Policy and Law</w:t>
      </w:r>
      <w:r w:rsidRPr="00352544">
        <w:t xml:space="preserve"> 30 (4): 563–601. </w:t>
      </w:r>
      <w:hyperlink r:id="rId53">
        <w:r w:rsidRPr="00352544">
          <w:rPr>
            <w:rStyle w:val="Hyperlink"/>
            <w:color w:val="auto"/>
          </w:rPr>
          <w:t>https://doi.org/10.1215/03616878-30-4-563</w:t>
        </w:r>
      </w:hyperlink>
      <w:r w:rsidRPr="00352544">
        <w:t>.</w:t>
      </w:r>
    </w:p>
    <w:p w14:paraId="01874ECE" w14:textId="77777777" w:rsidR="00481107" w:rsidRPr="00352544" w:rsidRDefault="008C12F4" w:rsidP="00945302">
      <w:pPr>
        <w:pStyle w:val="Bibliography"/>
        <w:spacing w:line="480" w:lineRule="auto"/>
      </w:pPr>
      <w:bookmarkStart w:id="762" w:name="ref-Haidet2004"/>
      <w:bookmarkEnd w:id="761"/>
      <w:proofErr w:type="spellStart"/>
      <w:r w:rsidRPr="00352544">
        <w:t>Haidet</w:t>
      </w:r>
      <w:proofErr w:type="spellEnd"/>
      <w:r w:rsidRPr="00352544">
        <w:t xml:space="preserve">, Paul, Robert O. Morgan, Kimberly O’Malley, Betty Jeanne Moran, and Boyd F. Richards. 2004. “A controlled trial of active versus passive learning strategies in a large </w:t>
      </w:r>
      <w:r w:rsidRPr="00352544">
        <w:lastRenderedPageBreak/>
        <w:t xml:space="preserve">group setting.” </w:t>
      </w:r>
      <w:r w:rsidRPr="00352544">
        <w:rPr>
          <w:i/>
        </w:rPr>
        <w:t>Advances in Health Sciences Education</w:t>
      </w:r>
      <w:r w:rsidRPr="00352544">
        <w:t xml:space="preserve"> 9 (1): 15–27. </w:t>
      </w:r>
      <w:hyperlink r:id="rId54">
        <w:r w:rsidRPr="00352544">
          <w:rPr>
            <w:rStyle w:val="Hyperlink"/>
            <w:color w:val="auto"/>
          </w:rPr>
          <w:t>https://doi.org/10.1023/B:AHSE.0000012213.62043.45</w:t>
        </w:r>
      </w:hyperlink>
      <w:r w:rsidRPr="00352544">
        <w:t>.</w:t>
      </w:r>
    </w:p>
    <w:p w14:paraId="3EE6F799" w14:textId="77777777" w:rsidR="00481107" w:rsidRPr="00352544" w:rsidRDefault="008C12F4" w:rsidP="00945302">
      <w:pPr>
        <w:pStyle w:val="Bibliography"/>
        <w:spacing w:line="480" w:lineRule="auto"/>
      </w:pPr>
      <w:bookmarkStart w:id="763" w:name="ref-Himmelstein2005"/>
      <w:bookmarkEnd w:id="762"/>
      <w:r w:rsidRPr="00352544">
        <w:t xml:space="preserve">Himmelstein, David U., Elizabeth Warren, Deborah Thorne, and </w:t>
      </w:r>
      <w:proofErr w:type="spellStart"/>
      <w:r w:rsidRPr="00352544">
        <w:t>Steffie</w:t>
      </w:r>
      <w:proofErr w:type="spellEnd"/>
      <w:r w:rsidRPr="00352544">
        <w:t xml:space="preserve"> </w:t>
      </w:r>
      <w:proofErr w:type="spellStart"/>
      <w:r w:rsidRPr="00352544">
        <w:t>Woolhandler</w:t>
      </w:r>
      <w:proofErr w:type="spellEnd"/>
      <w:r w:rsidRPr="00352544">
        <w:t xml:space="preserve">. 2005. “Illness and injury as contributors to bankruptcy.” </w:t>
      </w:r>
      <w:r w:rsidRPr="00352544">
        <w:rPr>
          <w:i/>
        </w:rPr>
        <w:t>Health Affairs (Project Hope)</w:t>
      </w:r>
      <w:r w:rsidRPr="00352544">
        <w:t xml:space="preserve"> Suppl Web Exclusives. </w:t>
      </w:r>
      <w:hyperlink r:id="rId55">
        <w:r w:rsidRPr="00352544">
          <w:rPr>
            <w:rStyle w:val="Hyperlink"/>
            <w:color w:val="auto"/>
          </w:rPr>
          <w:t>https://doi.org/10.1377/hlthaff.w5.63</w:t>
        </w:r>
      </w:hyperlink>
      <w:r w:rsidRPr="00352544">
        <w:t>.</w:t>
      </w:r>
    </w:p>
    <w:p w14:paraId="3DB57C5A" w14:textId="77777777" w:rsidR="00481107" w:rsidRPr="00352544" w:rsidRDefault="008C12F4" w:rsidP="00945302">
      <w:pPr>
        <w:pStyle w:val="Bibliography"/>
        <w:spacing w:line="480" w:lineRule="auto"/>
      </w:pPr>
      <w:bookmarkStart w:id="764" w:name="ref-Holahan2019"/>
      <w:bookmarkEnd w:id="763"/>
      <w:proofErr w:type="spellStart"/>
      <w:r w:rsidRPr="00352544">
        <w:t>Holahan</w:t>
      </w:r>
      <w:proofErr w:type="spellEnd"/>
      <w:r w:rsidRPr="00352544">
        <w:t xml:space="preserve">, John, and Michael </w:t>
      </w:r>
      <w:proofErr w:type="spellStart"/>
      <w:r w:rsidRPr="00352544">
        <w:t>Karpman</w:t>
      </w:r>
      <w:proofErr w:type="spellEnd"/>
      <w:r w:rsidRPr="00352544">
        <w:t xml:space="preserve">. 2019. “What Explains Support for or Opposition to Medicare for All?” no. August: 1–17. </w:t>
      </w:r>
      <w:hyperlink r:id="rId56">
        <w:r w:rsidRPr="00352544">
          <w:rPr>
            <w:rStyle w:val="Hyperlink"/>
            <w:color w:val="auto"/>
          </w:rPr>
          <w:t>http://hrms.urban.org/briefs/what-explains-support-opposition-medicare-for-all.html</w:t>
        </w:r>
      </w:hyperlink>
      <w:r w:rsidRPr="00352544">
        <w:t>.</w:t>
      </w:r>
    </w:p>
    <w:p w14:paraId="767070D8" w14:textId="77777777" w:rsidR="00481107" w:rsidRPr="00352544" w:rsidRDefault="008C12F4" w:rsidP="00945302">
      <w:pPr>
        <w:pStyle w:val="Bibliography"/>
        <w:spacing w:line="480" w:lineRule="auto"/>
      </w:pPr>
      <w:bookmarkStart w:id="765" w:name="ref-Hsiao2019"/>
      <w:bookmarkEnd w:id="764"/>
      <w:r w:rsidRPr="00352544">
        <w:t xml:space="preserve">Hsiao, William C., Shou Hsia Cheng, and Winnie Yip. 2019. “What can be achieved with a single-payer NHI system: The case of Taiwan.” </w:t>
      </w:r>
      <w:r w:rsidRPr="00352544">
        <w:rPr>
          <w:i/>
        </w:rPr>
        <w:t>Social Science and Medicine</w:t>
      </w:r>
      <w:r w:rsidRPr="00352544">
        <w:t xml:space="preserve"> 233: 265–71. </w:t>
      </w:r>
      <w:hyperlink r:id="rId57">
        <w:r w:rsidRPr="00352544">
          <w:rPr>
            <w:rStyle w:val="Hyperlink"/>
            <w:color w:val="auto"/>
          </w:rPr>
          <w:t>https://doi.org/10.1016/j.socscimed.2016.12.006</w:t>
        </w:r>
      </w:hyperlink>
      <w:r w:rsidRPr="00352544">
        <w:t>.</w:t>
      </w:r>
    </w:p>
    <w:p w14:paraId="52A5FABD" w14:textId="77777777" w:rsidR="00481107" w:rsidRPr="00352544" w:rsidRDefault="008C12F4" w:rsidP="00945302">
      <w:pPr>
        <w:pStyle w:val="Bibliography"/>
        <w:spacing w:line="480" w:lineRule="auto"/>
      </w:pPr>
      <w:bookmarkStart w:id="766" w:name="ref-Hsiao2011"/>
      <w:bookmarkEnd w:id="765"/>
      <w:r w:rsidRPr="00352544">
        <w:t>Hsiao, William C, Steven Kappel, and Jonathan Gruber. 2011. “Act 128 Health System Reform Design: Achieving Affordable Universal Health Care in Vermont,” 1–174.</w:t>
      </w:r>
    </w:p>
    <w:p w14:paraId="449110A2" w14:textId="77777777" w:rsidR="00481107" w:rsidRPr="00352544" w:rsidRDefault="008C12F4" w:rsidP="00945302">
      <w:pPr>
        <w:pStyle w:val="Bibliography"/>
        <w:spacing w:line="480" w:lineRule="auto"/>
      </w:pPr>
      <w:bookmarkStart w:id="767" w:name="ref-Huebner2006"/>
      <w:bookmarkEnd w:id="766"/>
      <w:r w:rsidRPr="00352544">
        <w:t xml:space="preserve">Huebner, Jeffrey, Jaya R Agrawal, Ashwini R Sehgal, Paul Jung, Joan </w:t>
      </w:r>
      <w:proofErr w:type="spellStart"/>
      <w:r w:rsidRPr="00352544">
        <w:t>Hedgecock</w:t>
      </w:r>
      <w:proofErr w:type="spellEnd"/>
      <w:r w:rsidRPr="00352544">
        <w:t xml:space="preserve">, and Steven R Simon. 2006. “Universal health care and reform of the health care system: Views of medical students in the United States.” </w:t>
      </w:r>
      <w:r w:rsidRPr="00352544">
        <w:rPr>
          <w:i/>
        </w:rPr>
        <w:t>Academic Medicine</w:t>
      </w:r>
      <w:r w:rsidRPr="00352544">
        <w:t xml:space="preserve"> 81 (8): 721–27. </w:t>
      </w:r>
      <w:hyperlink r:id="rId58">
        <w:r w:rsidRPr="00352544">
          <w:rPr>
            <w:rStyle w:val="Hyperlink"/>
            <w:color w:val="auto"/>
          </w:rPr>
          <w:t>https://doi.org/10.1097/00001888-200608000-00008</w:t>
        </w:r>
      </w:hyperlink>
      <w:r w:rsidRPr="00352544">
        <w:t>.</w:t>
      </w:r>
    </w:p>
    <w:p w14:paraId="0C37E6E1" w14:textId="77777777" w:rsidR="00481107" w:rsidRPr="00352544" w:rsidRDefault="008C12F4" w:rsidP="00945302">
      <w:pPr>
        <w:pStyle w:val="Bibliography"/>
        <w:spacing w:line="480" w:lineRule="auto"/>
      </w:pPr>
      <w:bookmarkStart w:id="768" w:name="ref-Hurst2018"/>
      <w:bookmarkEnd w:id="767"/>
      <w:r w:rsidRPr="00352544">
        <w:t xml:space="preserve">Hurst, </w:t>
      </w:r>
      <w:proofErr w:type="spellStart"/>
      <w:r w:rsidRPr="00352544">
        <w:t>Samia</w:t>
      </w:r>
      <w:proofErr w:type="spellEnd"/>
      <w:r w:rsidRPr="00352544">
        <w:t xml:space="preserve"> A., </w:t>
      </w:r>
      <w:proofErr w:type="spellStart"/>
      <w:r w:rsidRPr="00352544">
        <w:t>Mélinée</w:t>
      </w:r>
      <w:proofErr w:type="spellEnd"/>
      <w:r w:rsidRPr="00352544">
        <w:t xml:space="preserve"> Schindler, Susan D. </w:t>
      </w:r>
      <w:proofErr w:type="spellStart"/>
      <w:r w:rsidRPr="00352544">
        <w:t>Goold</w:t>
      </w:r>
      <w:proofErr w:type="spellEnd"/>
      <w:r w:rsidRPr="00352544">
        <w:t xml:space="preserve">, and Marion </w:t>
      </w:r>
      <w:proofErr w:type="spellStart"/>
      <w:r w:rsidRPr="00352544">
        <w:t>Danis</w:t>
      </w:r>
      <w:proofErr w:type="spellEnd"/>
      <w:r w:rsidRPr="00352544">
        <w:t xml:space="preserve">. 2018. “Swiss-CHAT: Citizens discuss priorities for Swiss health insurance coverage.” </w:t>
      </w:r>
      <w:r w:rsidRPr="00352544">
        <w:rPr>
          <w:i/>
        </w:rPr>
        <w:t>International Journal of Health Policy and Management</w:t>
      </w:r>
      <w:r w:rsidRPr="00352544">
        <w:t xml:space="preserve"> 7 (8): 746–54. </w:t>
      </w:r>
      <w:hyperlink r:id="rId59">
        <w:r w:rsidRPr="00352544">
          <w:rPr>
            <w:rStyle w:val="Hyperlink"/>
            <w:color w:val="auto"/>
          </w:rPr>
          <w:t>https://doi.org/10.15171/ijhpm.2018.15</w:t>
        </w:r>
      </w:hyperlink>
      <w:r w:rsidRPr="00352544">
        <w:t>.</w:t>
      </w:r>
    </w:p>
    <w:p w14:paraId="57A0F8EA" w14:textId="77777777" w:rsidR="00481107" w:rsidRPr="00352544" w:rsidRDefault="008C12F4" w:rsidP="00945302">
      <w:pPr>
        <w:pStyle w:val="Bibliography"/>
        <w:spacing w:line="480" w:lineRule="auto"/>
      </w:pPr>
      <w:bookmarkStart w:id="769" w:name="ref-Hussey2003"/>
      <w:bookmarkEnd w:id="768"/>
      <w:r w:rsidRPr="00352544">
        <w:lastRenderedPageBreak/>
        <w:t xml:space="preserve">Hussey, P., and G. F. Anderson. 2003. “A comparison of single- and multi-payer health insurance systems and options for reform.” </w:t>
      </w:r>
      <w:r w:rsidRPr="00352544">
        <w:rPr>
          <w:i/>
        </w:rPr>
        <w:t>Health Policy</w:t>
      </w:r>
      <w:r w:rsidRPr="00352544">
        <w:t xml:space="preserve"> 66 (3): 215–28. </w:t>
      </w:r>
      <w:hyperlink r:id="rId60">
        <w:r w:rsidRPr="00352544">
          <w:rPr>
            <w:rStyle w:val="Hyperlink"/>
            <w:color w:val="auto"/>
          </w:rPr>
          <w:t>https://doi.org/10.1016/S0168-8510(03)00050-2</w:t>
        </w:r>
      </w:hyperlink>
      <w:r w:rsidRPr="00352544">
        <w:t>.</w:t>
      </w:r>
    </w:p>
    <w:p w14:paraId="557A052B" w14:textId="43C3D47A" w:rsidR="00481107" w:rsidRDefault="008C12F4" w:rsidP="00945302">
      <w:pPr>
        <w:pStyle w:val="Bibliography"/>
        <w:spacing w:line="480" w:lineRule="auto"/>
        <w:rPr>
          <w:ins w:id="770" w:author="Sean Duan" w:date="2021-11-02T13:42:00Z"/>
        </w:rPr>
      </w:pPr>
      <w:bookmarkStart w:id="771" w:name="ref-James2015"/>
      <w:bookmarkEnd w:id="769"/>
      <w:r w:rsidRPr="00352544">
        <w:t xml:space="preserve">James, Julia. 2015. “The Oregon Health Insurance Experiment. A 2008 lottery extending Medicaid to selected residents allowed for a randomized study on the impact of Medicaid coverage.” </w:t>
      </w:r>
      <w:r w:rsidRPr="00352544">
        <w:rPr>
          <w:i/>
        </w:rPr>
        <w:t>Health Affairs/RWJF Policy Brief</w:t>
      </w:r>
      <w:r w:rsidRPr="00352544">
        <w:t xml:space="preserve">. </w:t>
      </w:r>
      <w:hyperlink r:id="rId61">
        <w:r w:rsidRPr="00352544">
          <w:rPr>
            <w:rStyle w:val="Hyperlink"/>
            <w:color w:val="auto"/>
          </w:rPr>
          <w:t>http://www.rwjf.org/en/library/research/2015/07/the-oregon-health-insurance-experiment.html</w:t>
        </w:r>
      </w:hyperlink>
      <w:r w:rsidRPr="00352544">
        <w:t>.</w:t>
      </w:r>
    </w:p>
    <w:p w14:paraId="4ABB3525" w14:textId="73EAEB01" w:rsidR="00202BD3" w:rsidRPr="00352544" w:rsidRDefault="00202BD3" w:rsidP="00945302">
      <w:pPr>
        <w:pStyle w:val="Bibliography"/>
        <w:spacing w:line="480" w:lineRule="auto"/>
      </w:pPr>
      <w:ins w:id="772" w:author="Sean Duan" w:date="2021-11-02T13:42:00Z">
        <w:r w:rsidRPr="00202BD3">
          <w:t>J. Kitchen, P., Kerr, G., E. Schultz, D., McColl, R., &amp;amp; Pals, H. (2014). The elaboration likelihood model: Review, Critique and Research Agenda. European Journal of Marketing, 48(11/12), 2033–2050. https://doi.org/10.1108/ejm-12-2011-0776</w:t>
        </w:r>
      </w:ins>
    </w:p>
    <w:p w14:paraId="45252C7F" w14:textId="77777777" w:rsidR="00481107" w:rsidRPr="00352544" w:rsidRDefault="008C12F4" w:rsidP="00945302">
      <w:pPr>
        <w:pStyle w:val="Bibliography"/>
        <w:spacing w:line="480" w:lineRule="auto"/>
      </w:pPr>
      <w:bookmarkStart w:id="773" w:name="ref-Kim2013"/>
      <w:bookmarkEnd w:id="771"/>
      <w:r w:rsidRPr="00352544">
        <w:t xml:space="preserve">Kim, Tae </w:t>
      </w:r>
      <w:proofErr w:type="spellStart"/>
      <w:r w:rsidRPr="00352544">
        <w:t>Kuen</w:t>
      </w:r>
      <w:proofErr w:type="spellEnd"/>
      <w:r w:rsidRPr="00352544">
        <w:t xml:space="preserve">, and Shannon R Lane. 2013. “Government Health Expenditure and Public Health </w:t>
      </w:r>
      <w:proofErr w:type="gramStart"/>
      <w:r w:rsidRPr="00352544">
        <w:t>Outcomes :</w:t>
      </w:r>
      <w:proofErr w:type="gramEnd"/>
      <w:r w:rsidRPr="00352544">
        <w:t xml:space="preserve"> A Comparative Study among 17 Countries and Implications for US Health Care Reform.” </w:t>
      </w:r>
      <w:r w:rsidRPr="00352544">
        <w:rPr>
          <w:i/>
        </w:rPr>
        <w:t>American International Journal of Contemporary Research</w:t>
      </w:r>
      <w:r w:rsidRPr="00352544">
        <w:t xml:space="preserve"> 3 (9): 8–13.</w:t>
      </w:r>
    </w:p>
    <w:p w14:paraId="3E28D0DD" w14:textId="77777777" w:rsidR="00481107" w:rsidRPr="00352544" w:rsidRDefault="008C12F4" w:rsidP="00945302">
      <w:pPr>
        <w:pStyle w:val="Bibliography"/>
        <w:spacing w:line="480" w:lineRule="auto"/>
      </w:pPr>
      <w:bookmarkStart w:id="774" w:name="ref-Knoll2015"/>
      <w:bookmarkEnd w:id="773"/>
      <w:r w:rsidRPr="00352544">
        <w:t xml:space="preserve">Knoll, Benjamin R., and Jordan </w:t>
      </w:r>
      <w:proofErr w:type="spellStart"/>
      <w:r w:rsidRPr="00352544">
        <w:t>Shewmaker</w:t>
      </w:r>
      <w:proofErr w:type="spellEnd"/>
      <w:r w:rsidRPr="00352544">
        <w:t xml:space="preserve">. 2015. “‘Simply un-American’: Nativism and Support for Health Care Reform.” </w:t>
      </w:r>
      <w:r w:rsidRPr="00352544">
        <w:rPr>
          <w:i/>
        </w:rPr>
        <w:t>Political Behavior</w:t>
      </w:r>
      <w:r w:rsidRPr="00352544">
        <w:t xml:space="preserve"> 37 (1): 87–108. </w:t>
      </w:r>
      <w:hyperlink r:id="rId62">
        <w:r w:rsidRPr="00352544">
          <w:rPr>
            <w:rStyle w:val="Hyperlink"/>
            <w:color w:val="auto"/>
          </w:rPr>
          <w:t>https://doi.org/10.1007/s11109-013-9263-z</w:t>
        </w:r>
      </w:hyperlink>
      <w:r w:rsidRPr="00352544">
        <w:t>.</w:t>
      </w:r>
    </w:p>
    <w:p w14:paraId="3EE18820" w14:textId="77777777" w:rsidR="00481107" w:rsidRPr="00352544" w:rsidRDefault="008C12F4" w:rsidP="00945302">
      <w:pPr>
        <w:pStyle w:val="Bibliography"/>
        <w:spacing w:line="480" w:lineRule="auto"/>
      </w:pPr>
      <w:bookmarkStart w:id="775" w:name="ref-Kochanek2020"/>
      <w:bookmarkEnd w:id="774"/>
      <w:proofErr w:type="spellStart"/>
      <w:r w:rsidRPr="00352544">
        <w:t>Kochanek</w:t>
      </w:r>
      <w:proofErr w:type="spellEnd"/>
      <w:r w:rsidRPr="00352544">
        <w:t xml:space="preserve">, Kenneth D, </w:t>
      </w:r>
      <w:proofErr w:type="spellStart"/>
      <w:r w:rsidRPr="00352544">
        <w:t>Jiaquan</w:t>
      </w:r>
      <w:proofErr w:type="spellEnd"/>
      <w:r w:rsidRPr="00352544">
        <w:t xml:space="preserve"> Xu, and Elizabeth Arias. 2020. “NCHS Data Brief No. 395, December 2020: Mortality in the United States, 2019,” no. 395: 1–8. </w:t>
      </w:r>
      <w:hyperlink r:id="rId63">
        <w:r w:rsidRPr="00352544">
          <w:rPr>
            <w:rStyle w:val="Hyperlink"/>
            <w:color w:val="auto"/>
          </w:rPr>
          <w:t>https://www.cdc.gov/nchs/products/index.htm.</w:t>
        </w:r>
      </w:hyperlink>
    </w:p>
    <w:p w14:paraId="6D30054B" w14:textId="77777777" w:rsidR="00481107" w:rsidRPr="00352544" w:rsidRDefault="008C12F4" w:rsidP="00945302">
      <w:pPr>
        <w:pStyle w:val="Bibliography"/>
        <w:spacing w:line="480" w:lineRule="auto"/>
      </w:pPr>
      <w:bookmarkStart w:id="776" w:name="ref-Koopman2000"/>
      <w:bookmarkEnd w:id="775"/>
      <w:r w:rsidRPr="00352544">
        <w:lastRenderedPageBreak/>
        <w:t xml:space="preserve">Koopman, J. J. E., D. Van </w:t>
      </w:r>
      <w:proofErr w:type="spellStart"/>
      <w:r w:rsidRPr="00352544">
        <w:t>Bodegom</w:t>
      </w:r>
      <w:proofErr w:type="spellEnd"/>
      <w:r w:rsidRPr="00352544">
        <w:t xml:space="preserve">, K. G. M. </w:t>
      </w:r>
      <w:proofErr w:type="spellStart"/>
      <w:r w:rsidRPr="00352544">
        <w:t>Beenakker</w:t>
      </w:r>
      <w:proofErr w:type="spellEnd"/>
      <w:r w:rsidRPr="00352544">
        <w:t xml:space="preserve">, J. W. </w:t>
      </w:r>
      <w:proofErr w:type="spellStart"/>
      <w:r w:rsidRPr="00352544">
        <w:t>Jukema</w:t>
      </w:r>
      <w:proofErr w:type="spellEnd"/>
      <w:r w:rsidRPr="00352544">
        <w:t xml:space="preserve">, and R. G. J. </w:t>
      </w:r>
      <w:proofErr w:type="spellStart"/>
      <w:r w:rsidRPr="00352544">
        <w:t>Westendorp</w:t>
      </w:r>
      <w:proofErr w:type="spellEnd"/>
      <w:r w:rsidRPr="00352544">
        <w:t xml:space="preserve">. 2012. “Reply: World Health Report 2000.” </w:t>
      </w:r>
      <w:r w:rsidRPr="00352544">
        <w:rPr>
          <w:i/>
        </w:rPr>
        <w:t>The Lancet</w:t>
      </w:r>
      <w:r w:rsidRPr="00352544">
        <w:t xml:space="preserve"> 380 (9852): 1471–72. </w:t>
      </w:r>
      <w:hyperlink r:id="rId64">
        <w:r w:rsidRPr="00352544">
          <w:rPr>
            <w:rStyle w:val="Hyperlink"/>
            <w:color w:val="auto"/>
          </w:rPr>
          <w:t>https://doi.org/10.1016/S0140-6736(12)61841-8</w:t>
        </w:r>
      </w:hyperlink>
      <w:r w:rsidRPr="00352544">
        <w:t>.</w:t>
      </w:r>
    </w:p>
    <w:p w14:paraId="66480DFF" w14:textId="77777777" w:rsidR="00481107" w:rsidRPr="00352544" w:rsidRDefault="008C12F4" w:rsidP="00945302">
      <w:pPr>
        <w:pStyle w:val="Bibliography"/>
        <w:spacing w:line="480" w:lineRule="auto"/>
      </w:pPr>
      <w:bookmarkStart w:id="777" w:name="ref-Kyle2017"/>
      <w:bookmarkEnd w:id="776"/>
      <w:r w:rsidRPr="00352544">
        <w:t xml:space="preserve">Kyle, Margaret, and Heidi Williams. 2017. “Is American health care uniquely inefficient? Evidence from prescription drugs.” </w:t>
      </w:r>
      <w:r w:rsidRPr="00352544">
        <w:rPr>
          <w:i/>
        </w:rPr>
        <w:t>American Economic Review</w:t>
      </w:r>
      <w:r w:rsidRPr="00352544">
        <w:t xml:space="preserve"> 107 (5): 486–90. </w:t>
      </w:r>
      <w:hyperlink r:id="rId65">
        <w:r w:rsidRPr="00352544">
          <w:rPr>
            <w:rStyle w:val="Hyperlink"/>
            <w:color w:val="auto"/>
          </w:rPr>
          <w:t>https://doi.org/10.1257/aer.p20171086</w:t>
        </w:r>
      </w:hyperlink>
      <w:r w:rsidRPr="00352544">
        <w:t>.</w:t>
      </w:r>
    </w:p>
    <w:p w14:paraId="754DE44C" w14:textId="77777777" w:rsidR="00481107" w:rsidRPr="00352544" w:rsidRDefault="008C12F4" w:rsidP="00945302">
      <w:pPr>
        <w:pStyle w:val="Bibliography"/>
        <w:spacing w:line="480" w:lineRule="auto"/>
      </w:pPr>
      <w:bookmarkStart w:id="778" w:name="ref-Lillie-Blanton2000"/>
      <w:bookmarkEnd w:id="777"/>
      <w:r w:rsidRPr="00352544">
        <w:t xml:space="preserve">Lillie-Blanton, Marsha, </w:t>
      </w:r>
      <w:proofErr w:type="spellStart"/>
      <w:r w:rsidRPr="00352544">
        <w:t>Mollyann</w:t>
      </w:r>
      <w:proofErr w:type="spellEnd"/>
      <w:r w:rsidRPr="00352544">
        <w:t xml:space="preserve"> Brodie, Diane Rowland, Drew Altman, and Mary McIntosh. 2000. “Race, ethnicity, and the health care system: Public perceptions and experiences.” </w:t>
      </w:r>
      <w:r w:rsidRPr="00352544">
        <w:rPr>
          <w:i/>
        </w:rPr>
        <w:t>Medical Care Research and Review</w:t>
      </w:r>
      <w:r w:rsidRPr="00352544">
        <w:t xml:space="preserve"> 57 (SUPPL. 1): 218–35. </w:t>
      </w:r>
      <w:hyperlink r:id="rId66">
        <w:r w:rsidRPr="00352544">
          <w:rPr>
            <w:rStyle w:val="Hyperlink"/>
            <w:color w:val="auto"/>
          </w:rPr>
          <w:t>https://doi.org/10.1177/1077558700057001s10</w:t>
        </w:r>
      </w:hyperlink>
      <w:r w:rsidRPr="00352544">
        <w:t>.</w:t>
      </w:r>
    </w:p>
    <w:p w14:paraId="483C30B1" w14:textId="77777777" w:rsidR="00481107" w:rsidRPr="00352544" w:rsidRDefault="008C12F4" w:rsidP="00945302">
      <w:pPr>
        <w:pStyle w:val="Bibliography"/>
        <w:spacing w:line="480" w:lineRule="auto"/>
      </w:pPr>
      <w:bookmarkStart w:id="779" w:name="ref-Manchikanti2010"/>
      <w:bookmarkEnd w:id="778"/>
      <w:proofErr w:type="spellStart"/>
      <w:r w:rsidRPr="00352544">
        <w:t>Manchikanti</w:t>
      </w:r>
      <w:proofErr w:type="spellEnd"/>
      <w:r w:rsidRPr="00352544">
        <w:t xml:space="preserve">, </w:t>
      </w:r>
      <w:proofErr w:type="spellStart"/>
      <w:r w:rsidRPr="00352544">
        <w:t>Laxmaiah</w:t>
      </w:r>
      <w:proofErr w:type="spellEnd"/>
      <w:r w:rsidRPr="00352544">
        <w:t xml:space="preserve">, Frank J. E. Falco, Mark V. Boswell, and Joshua A. Hirsch. 2010. “Facts, fallacies, and politics of comparative effectiveness research: Part 2 - Implications for interventional pain management.” </w:t>
      </w:r>
      <w:r w:rsidRPr="00352544">
        <w:rPr>
          <w:i/>
        </w:rPr>
        <w:t>Pain Physician</w:t>
      </w:r>
      <w:r w:rsidRPr="00352544">
        <w:t xml:space="preserve"> 13 (1): 55–80.</w:t>
      </w:r>
    </w:p>
    <w:p w14:paraId="4824E485" w14:textId="77777777" w:rsidR="00481107" w:rsidRPr="00352544" w:rsidRDefault="008C12F4" w:rsidP="00945302">
      <w:pPr>
        <w:pStyle w:val="Bibliography"/>
        <w:spacing w:line="480" w:lineRule="auto"/>
      </w:pPr>
      <w:bookmarkStart w:id="780" w:name="ref-Manchikanti2009"/>
      <w:bookmarkEnd w:id="779"/>
      <w:proofErr w:type="spellStart"/>
      <w:r w:rsidRPr="00352544">
        <w:t>Manchikanti</w:t>
      </w:r>
      <w:proofErr w:type="spellEnd"/>
      <w:r w:rsidRPr="00352544">
        <w:t xml:space="preserve">, </w:t>
      </w:r>
      <w:proofErr w:type="spellStart"/>
      <w:r w:rsidRPr="00352544">
        <w:t>Laxmaiah</w:t>
      </w:r>
      <w:proofErr w:type="spellEnd"/>
      <w:r w:rsidRPr="00352544">
        <w:t xml:space="preserve">, Vijay Singh, </w:t>
      </w:r>
      <w:proofErr w:type="spellStart"/>
      <w:r w:rsidRPr="00352544">
        <w:t>Sukdeb</w:t>
      </w:r>
      <w:proofErr w:type="spellEnd"/>
      <w:r w:rsidRPr="00352544">
        <w:t xml:space="preserve"> Datta, Steven P. Cohen, and Joshua A. Hirsch. 2009. “Comprehensive review of epidemiology, scope, and impact of spinal pain.” </w:t>
      </w:r>
      <w:r w:rsidRPr="00352544">
        <w:rPr>
          <w:i/>
        </w:rPr>
        <w:t>Pain Physician</w:t>
      </w:r>
      <w:r w:rsidRPr="00352544">
        <w:t xml:space="preserve"> 12 (4): 35–70.</w:t>
      </w:r>
    </w:p>
    <w:p w14:paraId="4A5FA393" w14:textId="77777777" w:rsidR="00481107" w:rsidRPr="00352544" w:rsidRDefault="008C12F4" w:rsidP="00945302">
      <w:pPr>
        <w:pStyle w:val="Bibliography"/>
        <w:spacing w:line="480" w:lineRule="auto"/>
      </w:pPr>
      <w:bookmarkStart w:id="781" w:name="ref-McDonough2015"/>
      <w:bookmarkEnd w:id="780"/>
      <w:r w:rsidRPr="00352544">
        <w:t xml:space="preserve">McDonough, John E. 2015. “The Demise of Vermont’s Single-Payer Plan.” </w:t>
      </w:r>
      <w:r w:rsidRPr="00352544">
        <w:rPr>
          <w:i/>
        </w:rPr>
        <w:t>New England Journal of Medicine</w:t>
      </w:r>
      <w:r w:rsidRPr="00352544">
        <w:t xml:space="preserve"> 372 (17): 1584–85. </w:t>
      </w:r>
      <w:hyperlink r:id="rId67">
        <w:r w:rsidRPr="00352544">
          <w:rPr>
            <w:rStyle w:val="Hyperlink"/>
            <w:color w:val="auto"/>
          </w:rPr>
          <w:t>https://doi.org/10.1056/nejmp1501050</w:t>
        </w:r>
      </w:hyperlink>
      <w:r w:rsidRPr="00352544">
        <w:t>.</w:t>
      </w:r>
    </w:p>
    <w:p w14:paraId="52130F66" w14:textId="77777777" w:rsidR="00481107" w:rsidRPr="00352544" w:rsidRDefault="008C12F4" w:rsidP="00945302">
      <w:pPr>
        <w:pStyle w:val="Bibliography"/>
        <w:spacing w:line="480" w:lineRule="auto"/>
      </w:pPr>
      <w:bookmarkStart w:id="782" w:name="ref-Michel2009"/>
      <w:bookmarkEnd w:id="781"/>
      <w:r w:rsidRPr="00352544">
        <w:t xml:space="preserve">Michel, Norbert, John James Cater, and </w:t>
      </w:r>
      <w:proofErr w:type="spellStart"/>
      <w:r w:rsidRPr="00352544">
        <w:t>Otmar</w:t>
      </w:r>
      <w:proofErr w:type="spellEnd"/>
      <w:r w:rsidRPr="00352544">
        <w:t xml:space="preserve"> Varela. 2009. “Active Versus Passive Teaching Styles: An Empirical Study of Student Learning Outcomes.” </w:t>
      </w:r>
      <w:r w:rsidRPr="00352544">
        <w:rPr>
          <w:i/>
        </w:rPr>
        <w:t>Human Resource Development Quarterly</w:t>
      </w:r>
      <w:r w:rsidRPr="00352544">
        <w:t xml:space="preserve"> 20 (4): 397–418. </w:t>
      </w:r>
      <w:hyperlink r:id="rId68">
        <w:r w:rsidRPr="00352544">
          <w:rPr>
            <w:rStyle w:val="Hyperlink"/>
            <w:color w:val="auto"/>
          </w:rPr>
          <w:t>https://doi.org/10.1002/hrdq.20025</w:t>
        </w:r>
      </w:hyperlink>
      <w:r w:rsidRPr="00352544">
        <w:t>.</w:t>
      </w:r>
    </w:p>
    <w:p w14:paraId="4042A375" w14:textId="77777777" w:rsidR="00481107" w:rsidRPr="00352544" w:rsidRDefault="008C12F4" w:rsidP="00945302">
      <w:pPr>
        <w:pStyle w:val="Bibliography"/>
        <w:spacing w:line="480" w:lineRule="auto"/>
      </w:pPr>
      <w:bookmarkStart w:id="783" w:name="ref-Morgan2017"/>
      <w:bookmarkEnd w:id="782"/>
      <w:r w:rsidRPr="00352544">
        <w:lastRenderedPageBreak/>
        <w:t xml:space="preserve">Morgan, Steven G., Christine Leopold, and Anita K. Wagner. 2017. “Drivers of expenditure on primary care prescription drugs in 10 high-income countries with universal health coverage.” </w:t>
      </w:r>
      <w:proofErr w:type="spellStart"/>
      <w:r w:rsidRPr="00352544">
        <w:rPr>
          <w:i/>
        </w:rPr>
        <w:t>Cmaj</w:t>
      </w:r>
      <w:proofErr w:type="spellEnd"/>
      <w:r w:rsidRPr="00352544">
        <w:t xml:space="preserve"> 189 (23): E794–99. </w:t>
      </w:r>
      <w:hyperlink r:id="rId69">
        <w:r w:rsidRPr="00352544">
          <w:rPr>
            <w:rStyle w:val="Hyperlink"/>
            <w:color w:val="auto"/>
          </w:rPr>
          <w:t>https://doi.org/10.1503/cmaj.161481</w:t>
        </w:r>
      </w:hyperlink>
      <w:r w:rsidRPr="00352544">
        <w:t>.</w:t>
      </w:r>
    </w:p>
    <w:p w14:paraId="57858C74" w14:textId="77777777" w:rsidR="00481107" w:rsidRPr="00352544" w:rsidRDefault="008C12F4" w:rsidP="00945302">
      <w:pPr>
        <w:pStyle w:val="Bibliography"/>
        <w:spacing w:line="480" w:lineRule="auto"/>
      </w:pPr>
      <w:bookmarkStart w:id="784" w:name="ref-Morriss2013"/>
      <w:bookmarkEnd w:id="783"/>
      <w:proofErr w:type="spellStart"/>
      <w:r w:rsidRPr="00352544">
        <w:t>Morriss</w:t>
      </w:r>
      <w:proofErr w:type="spellEnd"/>
      <w:r w:rsidRPr="00352544">
        <w:t xml:space="preserve">, Frank H. 2013. “Increased risk of death among uninsured neonates.” </w:t>
      </w:r>
      <w:r w:rsidRPr="00352544">
        <w:rPr>
          <w:i/>
        </w:rPr>
        <w:t>Health Services Research</w:t>
      </w:r>
      <w:r w:rsidRPr="00352544">
        <w:t xml:space="preserve"> 48 (4): 1232–55. </w:t>
      </w:r>
      <w:hyperlink r:id="rId70">
        <w:r w:rsidRPr="00352544">
          <w:rPr>
            <w:rStyle w:val="Hyperlink"/>
            <w:color w:val="auto"/>
          </w:rPr>
          <w:t>https://doi.org/10.1111/1475-6773.12042</w:t>
        </w:r>
      </w:hyperlink>
      <w:r w:rsidRPr="00352544">
        <w:t>.</w:t>
      </w:r>
    </w:p>
    <w:bookmarkEnd w:id="784"/>
    <w:p w14:paraId="396A2CE3" w14:textId="77777777" w:rsidR="00481107" w:rsidRPr="00352544" w:rsidRDefault="008C12F4" w:rsidP="00945302">
      <w:pPr>
        <w:pStyle w:val="Bibliography"/>
        <w:spacing w:line="480" w:lineRule="auto"/>
      </w:pPr>
      <w:proofErr w:type="spellStart"/>
      <w:r w:rsidRPr="00352544">
        <w:t>Mulken</w:t>
      </w:r>
      <w:proofErr w:type="spellEnd"/>
      <w:r w:rsidRPr="00352544">
        <w:t xml:space="preserve">, Margot van, Rob le Pair, and Charles </w:t>
      </w:r>
      <w:proofErr w:type="spellStart"/>
      <w:r w:rsidRPr="00352544">
        <w:t>Forceville</w:t>
      </w:r>
      <w:proofErr w:type="spellEnd"/>
      <w:r w:rsidRPr="00352544">
        <w:t xml:space="preserve">. 2010. “The impact of perceived complexity, deviation and comprehension on the appreciation of visual metaphor in advertising across three European countries.” </w:t>
      </w:r>
      <w:r w:rsidRPr="00352544">
        <w:rPr>
          <w:i/>
        </w:rPr>
        <w:t>Journal of Pragmatics</w:t>
      </w:r>
      <w:r w:rsidRPr="00352544">
        <w:t xml:space="preserve"> 42 (12): 3418–30. </w:t>
      </w:r>
      <w:hyperlink r:id="rId71">
        <w:r w:rsidRPr="00352544">
          <w:rPr>
            <w:rStyle w:val="Hyperlink"/>
            <w:color w:val="auto"/>
          </w:rPr>
          <w:t>https://doi.org/10.1016/j.pragma.2010.04.030</w:t>
        </w:r>
      </w:hyperlink>
      <w:r w:rsidRPr="00352544">
        <w:t>.</w:t>
      </w:r>
    </w:p>
    <w:p w14:paraId="3948C5C6" w14:textId="77777777" w:rsidR="00481107" w:rsidRPr="00352544" w:rsidRDefault="008C12F4" w:rsidP="00945302">
      <w:pPr>
        <w:pStyle w:val="Bibliography"/>
        <w:spacing w:line="480" w:lineRule="auto"/>
      </w:pPr>
      <w:bookmarkStart w:id="785" w:name="ref-VanMulken2010"/>
      <w:r w:rsidRPr="00352544">
        <w:t xml:space="preserve">———. 2010. “The impact of perceived complexity, deviation and comprehension on the appreciation of visual metaphor in advertising across three European countries.” </w:t>
      </w:r>
      <w:r w:rsidRPr="00352544">
        <w:rPr>
          <w:i/>
        </w:rPr>
        <w:t>Journal of Pragmatics</w:t>
      </w:r>
      <w:r w:rsidRPr="00352544">
        <w:t xml:space="preserve"> 42 (12): 3418–30. </w:t>
      </w:r>
      <w:hyperlink r:id="rId72">
        <w:r w:rsidRPr="00352544">
          <w:rPr>
            <w:rStyle w:val="Hyperlink"/>
            <w:color w:val="auto"/>
          </w:rPr>
          <w:t>https://doi.org/10.1016/j.pragma.2010.04.030</w:t>
        </w:r>
      </w:hyperlink>
      <w:r w:rsidRPr="00352544">
        <w:t>.</w:t>
      </w:r>
    </w:p>
    <w:p w14:paraId="37D81772" w14:textId="77777777" w:rsidR="00481107" w:rsidRPr="00352544" w:rsidRDefault="008C12F4" w:rsidP="00945302">
      <w:pPr>
        <w:pStyle w:val="Bibliography"/>
        <w:spacing w:line="480" w:lineRule="auto"/>
      </w:pPr>
      <w:bookmarkStart w:id="786" w:name="ref-Murphy2014"/>
      <w:bookmarkEnd w:id="785"/>
      <w:r w:rsidRPr="00352544">
        <w:t xml:space="preserve">Murphy, Sherry L, Kenneth D </w:t>
      </w:r>
      <w:proofErr w:type="spellStart"/>
      <w:r w:rsidRPr="00352544">
        <w:t>Kochanek</w:t>
      </w:r>
      <w:proofErr w:type="spellEnd"/>
      <w:r w:rsidRPr="00352544">
        <w:t xml:space="preserve">, </w:t>
      </w:r>
      <w:proofErr w:type="spellStart"/>
      <w:r w:rsidRPr="00352544">
        <w:t>Jiaquan</w:t>
      </w:r>
      <w:proofErr w:type="spellEnd"/>
      <w:r w:rsidRPr="00352544">
        <w:t xml:space="preserve"> Xu, and Elizabeth Arias. 2014. “Mortality in the United States, 2014 Key findings Data from the National Vital Statistics System, Mortality How long can we expect to live?” no. 229.</w:t>
      </w:r>
    </w:p>
    <w:p w14:paraId="78083412" w14:textId="77777777" w:rsidR="00481107" w:rsidRPr="00352544" w:rsidRDefault="008C12F4" w:rsidP="00945302">
      <w:pPr>
        <w:pStyle w:val="Bibliography"/>
        <w:spacing w:line="480" w:lineRule="auto"/>
      </w:pPr>
      <w:bookmarkStart w:id="787" w:name="ref-Netemeyer1996"/>
      <w:bookmarkEnd w:id="786"/>
      <w:proofErr w:type="spellStart"/>
      <w:r w:rsidRPr="00352544">
        <w:t>Netemeyer</w:t>
      </w:r>
      <w:proofErr w:type="spellEnd"/>
      <w:r w:rsidRPr="00352544">
        <w:t xml:space="preserve">, Richard G., James S. Boles, and Robert </w:t>
      </w:r>
      <w:proofErr w:type="spellStart"/>
      <w:r w:rsidRPr="00352544">
        <w:t>McMurrian</w:t>
      </w:r>
      <w:proofErr w:type="spellEnd"/>
      <w:r w:rsidRPr="00352544">
        <w:t xml:space="preserve">. 1996. “Development and validation of work-family conflict and family-work conflict scales.” </w:t>
      </w:r>
      <w:r w:rsidRPr="00352544">
        <w:rPr>
          <w:i/>
        </w:rPr>
        <w:t>Journal of Applied Psychology</w:t>
      </w:r>
      <w:r w:rsidRPr="00352544">
        <w:t xml:space="preserve"> 81 (4): 400–410. </w:t>
      </w:r>
      <w:hyperlink r:id="rId73">
        <w:r w:rsidRPr="00352544">
          <w:rPr>
            <w:rStyle w:val="Hyperlink"/>
            <w:color w:val="auto"/>
          </w:rPr>
          <w:t>https://doi.org/10.1037/0021-9010.81.4.400</w:t>
        </w:r>
      </w:hyperlink>
      <w:r w:rsidRPr="00352544">
        <w:t>.</w:t>
      </w:r>
    </w:p>
    <w:p w14:paraId="6DC29790" w14:textId="77777777" w:rsidR="00481107" w:rsidRPr="00352544" w:rsidRDefault="008C12F4" w:rsidP="00945302">
      <w:pPr>
        <w:pStyle w:val="Bibliography"/>
        <w:spacing w:line="480" w:lineRule="auto"/>
      </w:pPr>
      <w:bookmarkStart w:id="788" w:name="ref-Nissan2011"/>
      <w:bookmarkEnd w:id="787"/>
      <w:r w:rsidRPr="00352544">
        <w:t xml:space="preserve">Nissan, Xavier, Lionel </w:t>
      </w:r>
      <w:proofErr w:type="spellStart"/>
      <w:r w:rsidRPr="00352544">
        <w:t>Larribere</w:t>
      </w:r>
      <w:proofErr w:type="spellEnd"/>
      <w:r w:rsidRPr="00352544">
        <w:t xml:space="preserve">, </w:t>
      </w:r>
      <w:proofErr w:type="spellStart"/>
      <w:r w:rsidRPr="00352544">
        <w:t>Manoubia</w:t>
      </w:r>
      <w:proofErr w:type="spellEnd"/>
      <w:r w:rsidRPr="00352544">
        <w:t xml:space="preserve"> </w:t>
      </w:r>
      <w:proofErr w:type="spellStart"/>
      <w:r w:rsidRPr="00352544">
        <w:t>Saidani</w:t>
      </w:r>
      <w:proofErr w:type="spellEnd"/>
      <w:r w:rsidRPr="00352544">
        <w:t xml:space="preserve">, Cédric </w:t>
      </w:r>
      <w:proofErr w:type="spellStart"/>
      <w:r w:rsidRPr="00352544">
        <w:t>Delevoye</w:t>
      </w:r>
      <w:proofErr w:type="spellEnd"/>
      <w:r w:rsidRPr="00352544">
        <w:t xml:space="preserve">, Jessica </w:t>
      </w:r>
      <w:proofErr w:type="spellStart"/>
      <w:r w:rsidRPr="00352544">
        <w:t>Feteira</w:t>
      </w:r>
      <w:proofErr w:type="spellEnd"/>
      <w:r w:rsidRPr="00352544">
        <w:t xml:space="preserve">, Gilles Lemaitre, Marc </w:t>
      </w:r>
      <w:proofErr w:type="spellStart"/>
      <w:r w:rsidRPr="00352544">
        <w:t>Peschanski</w:t>
      </w:r>
      <w:proofErr w:type="spellEnd"/>
      <w:r w:rsidRPr="00352544">
        <w:t xml:space="preserve">, and Christine </w:t>
      </w:r>
      <w:proofErr w:type="spellStart"/>
      <w:r w:rsidRPr="00352544">
        <w:t>Baldeschi</w:t>
      </w:r>
      <w:proofErr w:type="spellEnd"/>
      <w:r w:rsidRPr="00352544">
        <w:t>. 2011. “Economic sciences” 108 (36): 14786–88.</w:t>
      </w:r>
    </w:p>
    <w:p w14:paraId="5D3D676C" w14:textId="77777777" w:rsidR="00481107" w:rsidRPr="00352544" w:rsidRDefault="008C12F4" w:rsidP="00945302">
      <w:pPr>
        <w:pStyle w:val="Bibliography"/>
        <w:spacing w:line="480" w:lineRule="auto"/>
      </w:pPr>
      <w:bookmarkStart w:id="789" w:name="ref-Odokonyero2017"/>
      <w:bookmarkEnd w:id="788"/>
      <w:proofErr w:type="spellStart"/>
      <w:r w:rsidRPr="00352544">
        <w:lastRenderedPageBreak/>
        <w:t>Odokonyero</w:t>
      </w:r>
      <w:proofErr w:type="spellEnd"/>
      <w:r w:rsidRPr="00352544">
        <w:t xml:space="preserve">, T, F </w:t>
      </w:r>
      <w:proofErr w:type="spellStart"/>
      <w:r w:rsidRPr="00352544">
        <w:t>Mwesigye</w:t>
      </w:r>
      <w:proofErr w:type="spellEnd"/>
      <w:r w:rsidRPr="00352544">
        <w:t xml:space="preserve">, A </w:t>
      </w:r>
      <w:proofErr w:type="spellStart"/>
      <w:r w:rsidRPr="00352544">
        <w:t>Adong</w:t>
      </w:r>
      <w:proofErr w:type="spellEnd"/>
      <w:r w:rsidRPr="00352544">
        <w:t xml:space="preserve">, and S </w:t>
      </w:r>
      <w:proofErr w:type="spellStart"/>
      <w:r w:rsidRPr="00352544">
        <w:t>Mbowa</w:t>
      </w:r>
      <w:proofErr w:type="spellEnd"/>
      <w:r w:rsidRPr="00352544">
        <w:t xml:space="preserve">. 2017. “Universal health coverage in Uganda: the critical health infrastructure, healthcare coverage and equity.” </w:t>
      </w:r>
      <w:r w:rsidRPr="00352544">
        <w:rPr>
          <w:i/>
        </w:rPr>
        <w:t>Research Series - Economic Policy Research Centre</w:t>
      </w:r>
      <w:r w:rsidRPr="00352544">
        <w:t xml:space="preserve">, no. 136: 1–31. </w:t>
      </w:r>
      <w:hyperlink r:id="rId74">
        <w:r w:rsidRPr="00352544">
          <w:rPr>
            <w:rStyle w:val="Hyperlink"/>
            <w:color w:val="auto"/>
          </w:rPr>
          <w:t>http://www.eprcug.org/research/research-series?task=document.viewdoc&amp;id=521</w:t>
        </w:r>
      </w:hyperlink>
      <w:r w:rsidRPr="00352544">
        <w:t>.</w:t>
      </w:r>
    </w:p>
    <w:p w14:paraId="17B57AAB" w14:textId="77777777" w:rsidR="00481107" w:rsidRPr="00352544" w:rsidRDefault="008C12F4" w:rsidP="00945302">
      <w:pPr>
        <w:pStyle w:val="Bibliography"/>
        <w:spacing w:line="480" w:lineRule="auto"/>
      </w:pPr>
      <w:bookmarkStart w:id="790" w:name="ref-Panpiemras2011"/>
      <w:bookmarkEnd w:id="789"/>
      <w:proofErr w:type="spellStart"/>
      <w:r w:rsidRPr="00352544">
        <w:t>Panpiemras</w:t>
      </w:r>
      <w:proofErr w:type="spellEnd"/>
      <w:r w:rsidRPr="00352544">
        <w:t xml:space="preserve">, </w:t>
      </w:r>
      <w:proofErr w:type="spellStart"/>
      <w:r w:rsidRPr="00352544">
        <w:t>Jirawat</w:t>
      </w:r>
      <w:proofErr w:type="spellEnd"/>
      <w:r w:rsidRPr="00352544">
        <w:t xml:space="preserve">, </w:t>
      </w:r>
      <w:proofErr w:type="spellStart"/>
      <w:r w:rsidRPr="00352544">
        <w:t>Thitima</w:t>
      </w:r>
      <w:proofErr w:type="spellEnd"/>
      <w:r w:rsidRPr="00352544">
        <w:t xml:space="preserve"> </w:t>
      </w:r>
      <w:proofErr w:type="spellStart"/>
      <w:r w:rsidRPr="00352544">
        <w:t>Puttitanun</w:t>
      </w:r>
      <w:proofErr w:type="spellEnd"/>
      <w:r w:rsidRPr="00352544">
        <w:t xml:space="preserve">, </w:t>
      </w:r>
      <w:proofErr w:type="spellStart"/>
      <w:r w:rsidRPr="00352544">
        <w:t>Krislert</w:t>
      </w:r>
      <w:proofErr w:type="spellEnd"/>
      <w:r w:rsidRPr="00352544">
        <w:t xml:space="preserve"> </w:t>
      </w:r>
      <w:proofErr w:type="spellStart"/>
      <w:r w:rsidRPr="00352544">
        <w:t>Samphantharak</w:t>
      </w:r>
      <w:proofErr w:type="spellEnd"/>
      <w:r w:rsidRPr="00352544">
        <w:t xml:space="preserve">, and </w:t>
      </w:r>
      <w:proofErr w:type="spellStart"/>
      <w:r w:rsidRPr="00352544">
        <w:t>Kannika</w:t>
      </w:r>
      <w:proofErr w:type="spellEnd"/>
      <w:r w:rsidRPr="00352544">
        <w:t xml:space="preserve"> </w:t>
      </w:r>
      <w:proofErr w:type="spellStart"/>
      <w:r w:rsidRPr="00352544">
        <w:t>Thampanishvong</w:t>
      </w:r>
      <w:proofErr w:type="spellEnd"/>
      <w:r w:rsidRPr="00352544">
        <w:t xml:space="preserve">. 2011. “Impact of Universal Health Care Coverage on patient demand for health care services in Thailand.” </w:t>
      </w:r>
      <w:r w:rsidRPr="00352544">
        <w:rPr>
          <w:i/>
        </w:rPr>
        <w:t>Health Policy</w:t>
      </w:r>
      <w:r w:rsidRPr="00352544">
        <w:t xml:space="preserve"> 103 (2-3): 228–35. </w:t>
      </w:r>
      <w:hyperlink r:id="rId75">
        <w:r w:rsidRPr="00352544">
          <w:rPr>
            <w:rStyle w:val="Hyperlink"/>
            <w:color w:val="auto"/>
          </w:rPr>
          <w:t>https://doi.org/10.1016/j.healthpol.2011.08.008</w:t>
        </w:r>
      </w:hyperlink>
      <w:r w:rsidRPr="00352544">
        <w:t>.</w:t>
      </w:r>
    </w:p>
    <w:p w14:paraId="282FC332" w14:textId="77777777" w:rsidR="00481107" w:rsidRPr="00352544" w:rsidRDefault="008C12F4" w:rsidP="00945302">
      <w:pPr>
        <w:pStyle w:val="Bibliography"/>
        <w:spacing w:line="480" w:lineRule="auto"/>
      </w:pPr>
      <w:bookmarkStart w:id="791" w:name="ref-Papanicolas2018a"/>
      <w:bookmarkEnd w:id="790"/>
      <w:proofErr w:type="spellStart"/>
      <w:r w:rsidRPr="00352544">
        <w:t>Papanicolas</w:t>
      </w:r>
      <w:proofErr w:type="spellEnd"/>
      <w:r w:rsidRPr="00352544">
        <w:t xml:space="preserve">, Irene, Liana R. </w:t>
      </w:r>
      <w:proofErr w:type="spellStart"/>
      <w:r w:rsidRPr="00352544">
        <w:t>Woskie</w:t>
      </w:r>
      <w:proofErr w:type="spellEnd"/>
      <w:r w:rsidRPr="00352544">
        <w:t xml:space="preserve">, and Ashish K. Jha. 2018. “Health care spending in the United States and other high-income countries.” </w:t>
      </w:r>
      <w:r w:rsidRPr="00352544">
        <w:rPr>
          <w:i/>
        </w:rPr>
        <w:t>JAMA - Journal of the American Medical Association</w:t>
      </w:r>
      <w:r w:rsidRPr="00352544">
        <w:t xml:space="preserve"> 319 (10): 1024–39. </w:t>
      </w:r>
      <w:hyperlink r:id="rId76">
        <w:r w:rsidRPr="00352544">
          <w:rPr>
            <w:rStyle w:val="Hyperlink"/>
            <w:color w:val="auto"/>
          </w:rPr>
          <w:t>https://doi.org/10.1001/jama.2018.1150</w:t>
        </w:r>
      </w:hyperlink>
      <w:r w:rsidRPr="00352544">
        <w:t>.</w:t>
      </w:r>
    </w:p>
    <w:p w14:paraId="4B601D2B" w14:textId="77777777" w:rsidR="00481107" w:rsidRPr="00352544" w:rsidRDefault="008C12F4" w:rsidP="00945302">
      <w:pPr>
        <w:pStyle w:val="Bibliography"/>
        <w:spacing w:line="480" w:lineRule="auto"/>
      </w:pPr>
      <w:bookmarkStart w:id="792" w:name="ref-Peters2020"/>
      <w:bookmarkEnd w:id="791"/>
      <w:r w:rsidRPr="00352544">
        <w:t xml:space="preserve">Peters, Ellen. 2020. </w:t>
      </w:r>
      <w:r w:rsidRPr="00352544">
        <w:rPr>
          <w:i/>
        </w:rPr>
        <w:t>Innumeracy in the Wild Misunderstanding and Misusing Numbers</w:t>
      </w:r>
      <w:r w:rsidRPr="00352544">
        <w:t>. Oxford University Press.</w:t>
      </w:r>
    </w:p>
    <w:p w14:paraId="414BE9D1" w14:textId="77777777" w:rsidR="00481107" w:rsidRPr="00352544" w:rsidRDefault="008C12F4" w:rsidP="00945302">
      <w:pPr>
        <w:pStyle w:val="Bibliography"/>
        <w:spacing w:line="480" w:lineRule="auto"/>
      </w:pPr>
      <w:bookmarkStart w:id="793" w:name="ref-Reinhardt2004"/>
      <w:bookmarkEnd w:id="792"/>
      <w:r w:rsidRPr="00352544">
        <w:t xml:space="preserve">Reinhardt, Uwe E., Peter S. Hussey, and Gerard F. Anderson. 2004. “U.S. Health Care Spending </w:t>
      </w:r>
      <w:proofErr w:type="gramStart"/>
      <w:r w:rsidRPr="00352544">
        <w:t>In</w:t>
      </w:r>
      <w:proofErr w:type="gramEnd"/>
      <w:r w:rsidRPr="00352544">
        <w:t xml:space="preserve"> An International Context.” </w:t>
      </w:r>
      <w:r w:rsidRPr="00352544">
        <w:rPr>
          <w:i/>
        </w:rPr>
        <w:t>Health Affairs</w:t>
      </w:r>
      <w:r w:rsidRPr="00352544">
        <w:t xml:space="preserve"> 23 (3): 10–25. </w:t>
      </w:r>
      <w:hyperlink r:id="rId77">
        <w:r w:rsidRPr="00352544">
          <w:rPr>
            <w:rStyle w:val="Hyperlink"/>
            <w:color w:val="auto"/>
          </w:rPr>
          <w:t>https://doi.org/10.1377/hlthaff.23.3.10</w:t>
        </w:r>
      </w:hyperlink>
      <w:r w:rsidRPr="00352544">
        <w:t>.</w:t>
      </w:r>
    </w:p>
    <w:p w14:paraId="1855BFAF" w14:textId="77777777" w:rsidR="00481107" w:rsidRPr="00352544" w:rsidRDefault="008C12F4" w:rsidP="00945302">
      <w:pPr>
        <w:pStyle w:val="Bibliography"/>
        <w:spacing w:line="480" w:lineRule="auto"/>
      </w:pPr>
      <w:bookmarkStart w:id="794" w:name="ref-Roco2014"/>
      <w:bookmarkEnd w:id="793"/>
      <w:proofErr w:type="spellStart"/>
      <w:r w:rsidRPr="00352544">
        <w:t>Roco</w:t>
      </w:r>
      <w:proofErr w:type="spellEnd"/>
      <w:r w:rsidRPr="00352544">
        <w:t xml:space="preserve">, </w:t>
      </w:r>
      <w:proofErr w:type="spellStart"/>
      <w:r w:rsidRPr="00352544">
        <w:t>Mihail</w:t>
      </w:r>
      <w:proofErr w:type="spellEnd"/>
      <w:r w:rsidRPr="00352544">
        <w:t xml:space="preserve"> C. 2014. “Trends in the U.S. Uninsured Population,” no. February: 2010–20.</w:t>
      </w:r>
    </w:p>
    <w:p w14:paraId="2CA75E5D" w14:textId="77777777" w:rsidR="00481107" w:rsidRPr="00352544" w:rsidRDefault="008C12F4" w:rsidP="00945302">
      <w:pPr>
        <w:pStyle w:val="Bibliography"/>
        <w:spacing w:line="480" w:lineRule="auto"/>
      </w:pPr>
      <w:bookmarkStart w:id="795" w:name="ref-Scheinker2021"/>
      <w:bookmarkEnd w:id="794"/>
      <w:proofErr w:type="spellStart"/>
      <w:r w:rsidRPr="00352544">
        <w:t>Scheinker</w:t>
      </w:r>
      <w:proofErr w:type="spellEnd"/>
      <w:r w:rsidRPr="00352544">
        <w:t xml:space="preserve">, David, Barak D. Richman, Arnold Milstein, and Kevin A. Schulman. 2021. “Reducing administrative costs in US health care: Assessing single payer and its alternatives.” </w:t>
      </w:r>
      <w:r w:rsidRPr="00352544">
        <w:rPr>
          <w:i/>
        </w:rPr>
        <w:t>Health Services Research</w:t>
      </w:r>
      <w:r w:rsidRPr="00352544">
        <w:t xml:space="preserve"> 56 (4): 615–25. </w:t>
      </w:r>
      <w:hyperlink r:id="rId78">
        <w:r w:rsidRPr="00352544">
          <w:rPr>
            <w:rStyle w:val="Hyperlink"/>
            <w:color w:val="auto"/>
          </w:rPr>
          <w:t>https://doi.org/10.1111/1475-6773.13649</w:t>
        </w:r>
      </w:hyperlink>
      <w:r w:rsidRPr="00352544">
        <w:t>.</w:t>
      </w:r>
    </w:p>
    <w:p w14:paraId="2BDBDBB2" w14:textId="77777777" w:rsidR="00481107" w:rsidRPr="00352544" w:rsidRDefault="008C12F4" w:rsidP="00945302">
      <w:pPr>
        <w:pStyle w:val="Bibliography"/>
        <w:spacing w:line="480" w:lineRule="auto"/>
      </w:pPr>
      <w:bookmarkStart w:id="796" w:name="ref-Schoen2005"/>
      <w:bookmarkEnd w:id="795"/>
      <w:r w:rsidRPr="00352544">
        <w:lastRenderedPageBreak/>
        <w:t xml:space="preserve">Schoen, Cathy, Michelle M. Doty, Sara R. Collins, and Alyssa L. Holmgren. 2005. “Insured but not protected: how many adults are underinsured?” </w:t>
      </w:r>
      <w:r w:rsidRPr="00352544">
        <w:rPr>
          <w:i/>
        </w:rPr>
        <w:t>Health Affairs (Project Hope)</w:t>
      </w:r>
      <w:r w:rsidRPr="00352544">
        <w:t xml:space="preserve"> Suppl Web Exclusives: 289–302. </w:t>
      </w:r>
      <w:hyperlink r:id="rId79">
        <w:r w:rsidRPr="00352544">
          <w:rPr>
            <w:rStyle w:val="Hyperlink"/>
            <w:color w:val="auto"/>
          </w:rPr>
          <w:t>https://doi.org/10.1377/hlthaff.w5.289</w:t>
        </w:r>
      </w:hyperlink>
      <w:r w:rsidRPr="00352544">
        <w:t>.</w:t>
      </w:r>
    </w:p>
    <w:p w14:paraId="2C880133" w14:textId="77777777" w:rsidR="00481107" w:rsidRPr="00352544" w:rsidRDefault="008C12F4" w:rsidP="00945302">
      <w:pPr>
        <w:pStyle w:val="Bibliography"/>
        <w:spacing w:line="480" w:lineRule="auto"/>
      </w:pPr>
      <w:bookmarkStart w:id="797" w:name="ref-Shen2016"/>
      <w:bookmarkEnd w:id="796"/>
      <w:r w:rsidRPr="00352544">
        <w:t xml:space="preserve">Shen, Megan Johnson, and Jordan P. </w:t>
      </w:r>
      <w:proofErr w:type="spellStart"/>
      <w:r w:rsidRPr="00352544">
        <w:t>Labouff</w:t>
      </w:r>
      <w:proofErr w:type="spellEnd"/>
      <w:r w:rsidRPr="00352544">
        <w:t xml:space="preserve">. 2016. “More than political ideology: Subtle racial prejudice as a predictor of opposition to universal health care among U.S. Citizens.” </w:t>
      </w:r>
      <w:r w:rsidRPr="00352544">
        <w:rPr>
          <w:i/>
        </w:rPr>
        <w:t>Journal of Social and Political Psychology</w:t>
      </w:r>
      <w:r w:rsidRPr="00352544">
        <w:t xml:space="preserve"> 4 (2): 493–520. </w:t>
      </w:r>
      <w:hyperlink r:id="rId80">
        <w:r w:rsidRPr="00352544">
          <w:rPr>
            <w:rStyle w:val="Hyperlink"/>
            <w:color w:val="auto"/>
          </w:rPr>
          <w:t>https://doi.org/10.5964/jspp.v4i2.245</w:t>
        </w:r>
      </w:hyperlink>
      <w:r w:rsidRPr="00352544">
        <w:t>.</w:t>
      </w:r>
    </w:p>
    <w:p w14:paraId="78A2CA94" w14:textId="77777777" w:rsidR="00481107" w:rsidRPr="00352544" w:rsidRDefault="008C12F4" w:rsidP="00945302">
      <w:pPr>
        <w:pStyle w:val="Bibliography"/>
        <w:spacing w:line="480" w:lineRule="auto"/>
      </w:pPr>
      <w:bookmarkStart w:id="798" w:name="ref-Shrank2019"/>
      <w:bookmarkEnd w:id="797"/>
      <w:r w:rsidRPr="00352544">
        <w:t xml:space="preserve">Shrank, William H., Teresa L. </w:t>
      </w:r>
      <w:proofErr w:type="spellStart"/>
      <w:r w:rsidRPr="00352544">
        <w:t>Rogstad</w:t>
      </w:r>
      <w:proofErr w:type="spellEnd"/>
      <w:r w:rsidRPr="00352544">
        <w:t xml:space="preserve">, and Natasha Parekh. 2019. “Waste in the US Health Care System: Estimated Costs and Potential for Savings.” </w:t>
      </w:r>
      <w:r w:rsidRPr="00352544">
        <w:rPr>
          <w:i/>
        </w:rPr>
        <w:t>JAMA - Journal of the American Medical Association</w:t>
      </w:r>
      <w:r w:rsidRPr="00352544">
        <w:t xml:space="preserve"> 322 (15): 1501–9. </w:t>
      </w:r>
      <w:hyperlink r:id="rId81">
        <w:r w:rsidRPr="00352544">
          <w:rPr>
            <w:rStyle w:val="Hyperlink"/>
            <w:color w:val="auto"/>
          </w:rPr>
          <w:t>https://doi.org/10.1001/jama.2019.13978</w:t>
        </w:r>
      </w:hyperlink>
      <w:r w:rsidRPr="00352544">
        <w:t>.</w:t>
      </w:r>
    </w:p>
    <w:p w14:paraId="184293CB" w14:textId="77777777" w:rsidR="00481107" w:rsidRPr="00352544" w:rsidRDefault="008C12F4" w:rsidP="00945302">
      <w:pPr>
        <w:pStyle w:val="Bibliography"/>
        <w:spacing w:line="480" w:lineRule="auto"/>
      </w:pPr>
      <w:bookmarkStart w:id="799" w:name="ref-Skidmore2012"/>
      <w:bookmarkEnd w:id="798"/>
      <w:r w:rsidRPr="00352544">
        <w:t xml:space="preserve">Skidmore, Max J. 2012. “The Affordable Care Act: Dispersing the Fog of Misinformation.” </w:t>
      </w:r>
      <w:r w:rsidRPr="00352544">
        <w:rPr>
          <w:i/>
        </w:rPr>
        <w:t>Poverty &amp; Public Policy</w:t>
      </w:r>
      <w:r w:rsidRPr="00352544">
        <w:t xml:space="preserve"> 4 (1): 1–6. </w:t>
      </w:r>
      <w:hyperlink r:id="rId82">
        <w:r w:rsidRPr="00352544">
          <w:rPr>
            <w:rStyle w:val="Hyperlink"/>
            <w:color w:val="auto"/>
          </w:rPr>
          <w:t>https://doi.org/10.1515/1944-2858.1239</w:t>
        </w:r>
      </w:hyperlink>
      <w:r w:rsidRPr="00352544">
        <w:t>.</w:t>
      </w:r>
    </w:p>
    <w:p w14:paraId="4D2C8852" w14:textId="77777777" w:rsidR="00481107" w:rsidRPr="00352544" w:rsidRDefault="008C12F4" w:rsidP="00945302">
      <w:pPr>
        <w:pStyle w:val="Bibliography"/>
        <w:spacing w:line="480" w:lineRule="auto"/>
      </w:pPr>
      <w:bookmarkStart w:id="800" w:name="ref-Tikkanen2020"/>
      <w:bookmarkEnd w:id="799"/>
      <w:proofErr w:type="spellStart"/>
      <w:r w:rsidRPr="00352544">
        <w:t>Tikkanen</w:t>
      </w:r>
      <w:proofErr w:type="spellEnd"/>
      <w:r w:rsidRPr="00352544">
        <w:t xml:space="preserve">, </w:t>
      </w:r>
      <w:proofErr w:type="spellStart"/>
      <w:r w:rsidRPr="00352544">
        <w:t>Roosa</w:t>
      </w:r>
      <w:proofErr w:type="spellEnd"/>
      <w:r w:rsidRPr="00352544">
        <w:t xml:space="preserve">, and Melinda Abrams. 2020. “U.S. Health Care from a Global Perspective, 2019: Higher Spending, Worse Outcomes?” </w:t>
      </w:r>
      <w:r w:rsidRPr="00352544">
        <w:rPr>
          <w:i/>
        </w:rPr>
        <w:t xml:space="preserve">Commonwealth Fund </w:t>
      </w:r>
      <w:proofErr w:type="spellStart"/>
      <w:r w:rsidRPr="00352544">
        <w:rPr>
          <w:i/>
        </w:rPr>
        <w:t>Fund</w:t>
      </w:r>
      <w:proofErr w:type="spellEnd"/>
      <w:r w:rsidRPr="00352544">
        <w:rPr>
          <w:i/>
        </w:rPr>
        <w:t xml:space="preserve"> Reports</w:t>
      </w:r>
      <w:r w:rsidRPr="00352544">
        <w:t xml:space="preserve">, no. January: 1–10. </w:t>
      </w:r>
      <w:hyperlink r:id="rId83">
        <w:r w:rsidRPr="00352544">
          <w:rPr>
            <w:rStyle w:val="Hyperlink"/>
            <w:color w:val="auto"/>
          </w:rPr>
          <w:t>https://www.commonwealthfund.org/publications/issue-briefs/2020/jan/us-health-care-global-perspective-2019</w:t>
        </w:r>
      </w:hyperlink>
      <w:r w:rsidRPr="00352544">
        <w:t>.</w:t>
      </w:r>
    </w:p>
    <w:p w14:paraId="407686C2" w14:textId="77777777" w:rsidR="00481107" w:rsidRPr="00352544" w:rsidRDefault="008C12F4" w:rsidP="00945302">
      <w:pPr>
        <w:pStyle w:val="Bibliography"/>
        <w:spacing w:line="480" w:lineRule="auto"/>
      </w:pPr>
      <w:bookmarkStart w:id="801" w:name="ref-Tingley2014"/>
      <w:bookmarkEnd w:id="800"/>
      <w:r w:rsidRPr="00352544">
        <w:t xml:space="preserve">Tingley, Dustin, </w:t>
      </w:r>
      <w:proofErr w:type="spellStart"/>
      <w:r w:rsidRPr="00352544">
        <w:t>Teppei</w:t>
      </w:r>
      <w:proofErr w:type="spellEnd"/>
      <w:r w:rsidRPr="00352544">
        <w:t xml:space="preserve"> Yamamoto, </w:t>
      </w:r>
      <w:proofErr w:type="spellStart"/>
      <w:r w:rsidRPr="00352544">
        <w:t>Kentaro</w:t>
      </w:r>
      <w:proofErr w:type="spellEnd"/>
      <w:r w:rsidRPr="00352544">
        <w:t xml:space="preserve"> Hirose, Luke </w:t>
      </w:r>
      <w:proofErr w:type="spellStart"/>
      <w:r w:rsidRPr="00352544">
        <w:t>Keele</w:t>
      </w:r>
      <w:proofErr w:type="spellEnd"/>
      <w:r w:rsidRPr="00352544">
        <w:t xml:space="preserve">, and Kosuke Imai. 2014. “Mediation: R package for causal mediation analysis.” </w:t>
      </w:r>
      <w:r w:rsidRPr="00352544">
        <w:rPr>
          <w:i/>
        </w:rPr>
        <w:t>Journal of Statistical Software</w:t>
      </w:r>
      <w:r w:rsidRPr="00352544">
        <w:t xml:space="preserve"> 59 (5): 1–38. </w:t>
      </w:r>
      <w:hyperlink r:id="rId84">
        <w:r w:rsidRPr="00352544">
          <w:rPr>
            <w:rStyle w:val="Hyperlink"/>
            <w:color w:val="auto"/>
          </w:rPr>
          <w:t>https://doi.org/10.18637/jss.v059.i05</w:t>
        </w:r>
      </w:hyperlink>
      <w:r w:rsidRPr="00352544">
        <w:t>.</w:t>
      </w:r>
    </w:p>
    <w:p w14:paraId="1E1C9992" w14:textId="77777777" w:rsidR="00481107" w:rsidRPr="00352544" w:rsidRDefault="008C12F4" w:rsidP="00945302">
      <w:pPr>
        <w:pStyle w:val="Bibliography"/>
        <w:spacing w:line="480" w:lineRule="auto"/>
      </w:pPr>
      <w:bookmarkStart w:id="802" w:name="ref-Wegier2019"/>
      <w:bookmarkEnd w:id="801"/>
      <w:proofErr w:type="spellStart"/>
      <w:r w:rsidRPr="00352544">
        <w:t>Wegier</w:t>
      </w:r>
      <w:proofErr w:type="spellEnd"/>
      <w:r w:rsidRPr="00352544">
        <w:t xml:space="preserve">, Pete, Bonnie A. Armstrong, and Victoria A. Shaffer. 2019. “Aiding Risk Information learning through Simulated Experience (ARISE): A Comparison of the Communication of </w:t>
      </w:r>
      <w:r w:rsidRPr="00352544">
        <w:lastRenderedPageBreak/>
        <w:t xml:space="preserve">Screening Test Information in Explicit and Simulated Experience Formats.” </w:t>
      </w:r>
      <w:r w:rsidRPr="00352544">
        <w:rPr>
          <w:i/>
        </w:rPr>
        <w:t>Medical Decision Making</w:t>
      </w:r>
      <w:r w:rsidRPr="00352544">
        <w:t xml:space="preserve"> 39 (3): 196–207. </w:t>
      </w:r>
      <w:hyperlink r:id="rId85">
        <w:r w:rsidRPr="00352544">
          <w:rPr>
            <w:rStyle w:val="Hyperlink"/>
            <w:color w:val="auto"/>
          </w:rPr>
          <w:t>https://doi.org/10.1177/0272989X19832882</w:t>
        </w:r>
      </w:hyperlink>
      <w:r w:rsidRPr="00352544">
        <w:t>.</w:t>
      </w:r>
    </w:p>
    <w:p w14:paraId="4A3C2864" w14:textId="77777777" w:rsidR="00481107" w:rsidRPr="00352544" w:rsidRDefault="008C12F4" w:rsidP="00945302">
      <w:pPr>
        <w:pStyle w:val="Bibliography"/>
        <w:spacing w:line="480" w:lineRule="auto"/>
      </w:pPr>
      <w:bookmarkStart w:id="803" w:name="ref-Weller2013"/>
      <w:bookmarkEnd w:id="802"/>
      <w:r w:rsidRPr="00352544">
        <w:t xml:space="preserve">Weller, Joshua A., Nathan F. </w:t>
      </w:r>
      <w:proofErr w:type="spellStart"/>
      <w:r w:rsidRPr="00352544">
        <w:t>Dieckmann</w:t>
      </w:r>
      <w:proofErr w:type="spellEnd"/>
      <w:r w:rsidRPr="00352544">
        <w:t xml:space="preserve">, Martin </w:t>
      </w:r>
      <w:proofErr w:type="spellStart"/>
      <w:r w:rsidRPr="00352544">
        <w:t>Tusler</w:t>
      </w:r>
      <w:proofErr w:type="spellEnd"/>
      <w:r w:rsidRPr="00352544">
        <w:t xml:space="preserve">, C. K. Mertz, William J. Burns, and Ellen Peters. 2013. “Development and Testing of an Abbreviated Numeracy Scale: A Rasch Analysis Approach.” </w:t>
      </w:r>
      <w:r w:rsidRPr="00352544">
        <w:rPr>
          <w:i/>
        </w:rPr>
        <w:t>Journal of Behavioral Decision Making</w:t>
      </w:r>
      <w:r w:rsidRPr="00352544">
        <w:t xml:space="preserve"> 26 (2): 198–212. </w:t>
      </w:r>
      <w:hyperlink r:id="rId86">
        <w:r w:rsidRPr="00352544">
          <w:rPr>
            <w:rStyle w:val="Hyperlink"/>
            <w:color w:val="auto"/>
          </w:rPr>
          <w:t>https://doi.org/10.1002/bdm.1751</w:t>
        </w:r>
      </w:hyperlink>
      <w:r w:rsidRPr="00352544">
        <w:t>.</w:t>
      </w:r>
    </w:p>
    <w:p w14:paraId="00E66092" w14:textId="77777777" w:rsidR="00481107" w:rsidRPr="00352544" w:rsidRDefault="008C12F4" w:rsidP="00945302">
      <w:pPr>
        <w:pStyle w:val="Bibliography"/>
        <w:spacing w:line="480" w:lineRule="auto"/>
      </w:pPr>
      <w:bookmarkStart w:id="804" w:name="ref-Wilper2009"/>
      <w:bookmarkEnd w:id="803"/>
      <w:proofErr w:type="spellStart"/>
      <w:r w:rsidRPr="00352544">
        <w:t>Wilper</w:t>
      </w:r>
      <w:proofErr w:type="spellEnd"/>
      <w:r w:rsidRPr="00352544">
        <w:t xml:space="preserve">, A, S </w:t>
      </w:r>
      <w:proofErr w:type="spellStart"/>
      <w:r w:rsidRPr="00352544">
        <w:t>Woolhandler</w:t>
      </w:r>
      <w:proofErr w:type="spellEnd"/>
      <w:r w:rsidRPr="00352544">
        <w:t xml:space="preserve">, Karen </w:t>
      </w:r>
      <w:proofErr w:type="spellStart"/>
      <w:r w:rsidRPr="00352544">
        <w:t>Lasser</w:t>
      </w:r>
      <w:proofErr w:type="spellEnd"/>
      <w:r w:rsidRPr="00352544">
        <w:t xml:space="preserve">, and D </w:t>
      </w:r>
      <w:proofErr w:type="spellStart"/>
      <w:r w:rsidRPr="00352544">
        <w:t>Himmelstien</w:t>
      </w:r>
      <w:proofErr w:type="spellEnd"/>
      <w:r w:rsidRPr="00352544">
        <w:t xml:space="preserve">. 2009. “Health Insurance and Mortality in US Adults.” </w:t>
      </w:r>
      <w:r w:rsidRPr="00352544">
        <w:rPr>
          <w:i/>
        </w:rPr>
        <w:t>American Journal of Public Health</w:t>
      </w:r>
      <w:r w:rsidRPr="00352544">
        <w:t xml:space="preserve">, no. 12: 1–7. </w:t>
      </w:r>
      <w:hyperlink r:id="rId87">
        <w:r w:rsidRPr="00352544">
          <w:rPr>
            <w:rStyle w:val="Hyperlink"/>
            <w:color w:val="auto"/>
          </w:rPr>
          <w:t>https://www.ncbi.nlm.nih.gov/pmc/articles/PMC2775760/</w:t>
        </w:r>
      </w:hyperlink>
      <w:r w:rsidRPr="00352544">
        <w:t>.</w:t>
      </w:r>
      <w:bookmarkEnd w:id="741"/>
      <w:bookmarkEnd w:id="744"/>
      <w:bookmarkEnd w:id="804"/>
    </w:p>
    <w:sectPr w:rsidR="00481107" w:rsidRPr="00352544" w:rsidSect="0020541C">
      <w:headerReference w:type="default" r:id="rId88"/>
      <w:type w:val="continuous"/>
      <w:pgSz w:w="12240" w:h="15840"/>
      <w:pgMar w:top="1440" w:right="1440" w:bottom="1440" w:left="1440" w:header="720" w:footer="720" w:gutter="0"/>
      <w:pgNumType w:start="1"/>
      <w:cols w:space="720"/>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364" w:author="Sean Duan" w:date="2021-10-27T14:45:00Z" w:initials="SD">
    <w:p w14:paraId="28191A32" w14:textId="519BBF31" w:rsidR="00D97F16" w:rsidRDefault="00D97F16">
      <w:pPr>
        <w:pStyle w:val="CommentText"/>
      </w:pPr>
      <w:r>
        <w:rPr>
          <w:rStyle w:val="CommentReference"/>
        </w:rPr>
        <w:annotationRef/>
      </w:r>
      <w:r>
        <w:t>As mentioned earlier, removed references to Bayesian analysis.</w:t>
      </w:r>
    </w:p>
  </w:comment>
  <w:comment w:id="371" w:author="Sean Duan" w:date="2021-10-27T14:47:00Z" w:initials="SD">
    <w:p w14:paraId="0357B2B9" w14:textId="6BEC41A7" w:rsidR="00DB4525" w:rsidRDefault="00DB4525">
      <w:pPr>
        <w:pStyle w:val="CommentText"/>
      </w:pPr>
      <w:r>
        <w:rPr>
          <w:rStyle w:val="CommentReference"/>
        </w:rPr>
        <w:annotationRef/>
      </w:r>
      <w:r>
        <w:t>Removed the Bayesian statistics portion here.</w:t>
      </w:r>
    </w:p>
  </w:comment>
  <w:comment w:id="380" w:author="Sean Duan" w:date="2021-10-27T14:55:00Z" w:initials="SD">
    <w:p w14:paraId="4091C144" w14:textId="6DA6ADAD" w:rsidR="00F35755" w:rsidRDefault="00F35755">
      <w:pPr>
        <w:pStyle w:val="CommentText"/>
      </w:pPr>
      <w:r>
        <w:rPr>
          <w:rStyle w:val="CommentReference"/>
        </w:rPr>
        <w:annotationRef/>
      </w:r>
      <w:r>
        <w:t>Deleted the Qualitative Results section – Unsure where to put the information for the free-response, I’m going to move it to the discussion before study 2.</w:t>
      </w:r>
    </w:p>
  </w:comment>
  <w:comment w:id="456" w:author="Sean Duan" w:date="2021-10-28T13:34:00Z" w:initials="SD">
    <w:p w14:paraId="0A2FE349" w14:textId="6967A1E0" w:rsidR="000D0AD0" w:rsidRDefault="000D0AD0">
      <w:pPr>
        <w:pStyle w:val="CommentText"/>
      </w:pPr>
      <w:r>
        <w:rPr>
          <w:rStyle w:val="CommentReference"/>
        </w:rPr>
        <w:annotationRef/>
      </w:r>
      <w:r>
        <w:t>Trying to reframe this, want to have our WHO infographic be seen as a ‘passive’ intervention?</w:t>
      </w:r>
      <w:r w:rsidR="00B45553">
        <w:t xml:space="preserve"> And our initial ‘intervention’ from study 2 seen as an ‘active’ intervention, might have to redo some of the graphics.</w:t>
      </w:r>
    </w:p>
  </w:comment>
  <w:comment w:id="584" w:author="Sean Duan" w:date="2021-11-02T12:32:00Z" w:initials="SD">
    <w:p w14:paraId="2F687FE6" w14:textId="4540BBBA" w:rsidR="0071221F" w:rsidRDefault="0071221F">
      <w:pPr>
        <w:pStyle w:val="CommentText"/>
      </w:pPr>
      <w:r>
        <w:rPr>
          <w:rStyle w:val="CommentReference"/>
        </w:rPr>
        <w:annotationRef/>
      </w:r>
      <w:r>
        <w:t xml:space="preserve">Removed the section regarding qualitative results, as we primarily had it in Study 1 </w:t>
      </w:r>
      <w:proofErr w:type="gramStart"/>
      <w:r>
        <w:t>in order to</w:t>
      </w:r>
      <w:proofErr w:type="gramEnd"/>
      <w:r>
        <w:t xml:space="preserve"> inform future study design, and the procedure in Study 2 was quite a bit easier to implement.</w:t>
      </w:r>
    </w:p>
  </w:comment>
  <w:comment w:id="624" w:author="Sean Duan" w:date="2021-11-02T16:12:00Z" w:initials="SD">
    <w:p w14:paraId="69863835" w14:textId="620A814C" w:rsidR="00B80787" w:rsidRDefault="00B80787">
      <w:pPr>
        <w:pStyle w:val="CommentText"/>
      </w:pPr>
      <w:r>
        <w:rPr>
          <w:rStyle w:val="CommentReference"/>
        </w:rPr>
        <w:annotationRef/>
      </w:r>
      <w:r>
        <w:t>Added this material w/ the intention to frame the negative results that we found as something of real value for further research.</w:t>
      </w:r>
    </w:p>
  </w:comment>
  <w:comment w:id="690" w:author="Sean Duan" w:date="2021-11-02T13:49:00Z" w:initials="SD">
    <w:p w14:paraId="15AEEDA2" w14:textId="1668CB9D" w:rsidR="0090664B" w:rsidRDefault="0090664B">
      <w:pPr>
        <w:pStyle w:val="CommentText"/>
      </w:pPr>
      <w:r>
        <w:rPr>
          <w:rStyle w:val="CommentReference"/>
        </w:rPr>
        <w:annotationRef/>
      </w:r>
      <w:r>
        <w:t>I read an overview paper on ELM and from what I’ve read and spoken with Ken on the matter, I believe this paragraph briefly, and neatly, addresses the plausibility of ELM as an explanation for the outcome.</w:t>
      </w:r>
    </w:p>
  </w:comment>
  <w:comment w:id="713" w:author="Sean Duan" w:date="2021-11-02T12:53:00Z" w:initials="SD">
    <w:p w14:paraId="06EF08F9" w14:textId="7D5BFF0A" w:rsidR="009C3C8F" w:rsidRDefault="009C3C8F">
      <w:pPr>
        <w:pStyle w:val="CommentText"/>
      </w:pPr>
      <w:r>
        <w:rPr>
          <w:rStyle w:val="CommentReference"/>
        </w:rPr>
        <w:annotationRef/>
      </w:r>
      <w:r>
        <w:t>Is this talking too much about qualitative ‘results’ in the discussion section?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8191A32" w15:done="0"/>
  <w15:commentEx w15:paraId="0357B2B9" w15:done="0"/>
  <w15:commentEx w15:paraId="4091C144" w15:done="0"/>
  <w15:commentEx w15:paraId="0A2FE349" w15:done="0"/>
  <w15:commentEx w15:paraId="2F687FE6" w15:done="0"/>
  <w15:commentEx w15:paraId="69863835" w15:done="0"/>
  <w15:commentEx w15:paraId="15AEEDA2" w15:done="0"/>
  <w15:commentEx w15:paraId="06EF08F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23E490" w16cex:dateUtc="2021-10-27T19:45:00Z"/>
  <w16cex:commentExtensible w16cex:durableId="2523E4F5" w16cex:dateUtc="2021-10-27T19:47:00Z"/>
  <w16cex:commentExtensible w16cex:durableId="2523E6ED" w16cex:dateUtc="2021-10-27T19:55:00Z"/>
  <w16cex:commentExtensible w16cex:durableId="25252565" w16cex:dateUtc="2021-10-28T18:34:00Z"/>
  <w16cex:commentExtensible w16cex:durableId="252BAE6E" w16cex:dateUtc="2021-11-02T17:32:00Z"/>
  <w16cex:commentExtensible w16cex:durableId="252BE1E2" w16cex:dateUtc="2021-11-02T21:12:00Z"/>
  <w16cex:commentExtensible w16cex:durableId="252BC082" w16cex:dateUtc="2021-11-02T18:49:00Z"/>
  <w16cex:commentExtensible w16cex:durableId="252BB356" w16cex:dateUtc="2021-11-02T17:5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8191A32" w16cid:durableId="2523E490"/>
  <w16cid:commentId w16cid:paraId="0357B2B9" w16cid:durableId="2523E4F5"/>
  <w16cid:commentId w16cid:paraId="4091C144" w16cid:durableId="2523E6ED"/>
  <w16cid:commentId w16cid:paraId="0A2FE349" w16cid:durableId="25252565"/>
  <w16cid:commentId w16cid:paraId="2F687FE6" w16cid:durableId="252BAE6E"/>
  <w16cid:commentId w16cid:paraId="69863835" w16cid:durableId="252BE1E2"/>
  <w16cid:commentId w16cid:paraId="15AEEDA2" w16cid:durableId="252BC082"/>
  <w16cid:commentId w16cid:paraId="06EF08F9" w16cid:durableId="252BB35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243F115" w14:textId="77777777" w:rsidR="00474B88" w:rsidRDefault="00474B88">
      <w:pPr>
        <w:spacing w:after="0"/>
      </w:pPr>
      <w:r>
        <w:separator/>
      </w:r>
    </w:p>
  </w:endnote>
  <w:endnote w:type="continuationSeparator" w:id="0">
    <w:p w14:paraId="722CC54F" w14:textId="77777777" w:rsidR="00474B88" w:rsidRDefault="00474B88">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E6C0937" w14:textId="77777777" w:rsidR="00474B88" w:rsidRDefault="00474B88">
      <w:r>
        <w:separator/>
      </w:r>
    </w:p>
  </w:footnote>
  <w:footnote w:type="continuationSeparator" w:id="0">
    <w:p w14:paraId="31CB7E09" w14:textId="77777777" w:rsidR="00474B88" w:rsidRDefault="00474B8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50599192"/>
      <w:docPartObj>
        <w:docPartGallery w:val="Page Numbers (Top of Page)"/>
        <w:docPartUnique/>
      </w:docPartObj>
    </w:sdtPr>
    <w:sdtEndPr>
      <w:rPr>
        <w:noProof/>
      </w:rPr>
    </w:sdtEndPr>
    <w:sdtContent>
      <w:p w14:paraId="4AB55576" w14:textId="65963FB9" w:rsidR="0020541C" w:rsidRDefault="00474B88">
        <w:pPr>
          <w:pStyle w:val="Header"/>
          <w:jc w:val="right"/>
        </w:pPr>
      </w:p>
    </w:sdtContent>
  </w:sdt>
  <w:p w14:paraId="4A28AA89" w14:textId="77777777" w:rsidR="00487789" w:rsidRDefault="00487789" w:rsidP="006E0486">
    <w:pPr>
      <w:pStyle w:val="Header"/>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17943905"/>
      <w:docPartObj>
        <w:docPartGallery w:val="Page Numbers (Top of Page)"/>
        <w:docPartUnique/>
      </w:docPartObj>
    </w:sdtPr>
    <w:sdtEndPr>
      <w:rPr>
        <w:noProof/>
      </w:rPr>
    </w:sdtEndPr>
    <w:sdtContent>
      <w:p w14:paraId="0F6E6ADC" w14:textId="2948A067" w:rsidR="006E0486" w:rsidRDefault="003513DF">
        <w:pPr>
          <w:pStyle w:val="Header"/>
          <w:jc w:val="right"/>
        </w:pPr>
        <w:r>
          <w:t>E</w:t>
        </w:r>
        <w:r w:rsidR="006E0486">
          <w:t xml:space="preserve">FFECT OF HBP ON UHC </w:t>
        </w:r>
        <w:r w:rsidR="006E0486">
          <w:fldChar w:fldCharType="begin"/>
        </w:r>
        <w:r w:rsidR="006E0486">
          <w:instrText xml:space="preserve"> PAGE   \* MERGEFORMAT </w:instrText>
        </w:r>
        <w:r w:rsidR="006E0486">
          <w:fldChar w:fldCharType="separate"/>
        </w:r>
        <w:r w:rsidR="006E0486">
          <w:rPr>
            <w:noProof/>
          </w:rPr>
          <w:t>2</w:t>
        </w:r>
        <w:r w:rsidR="006E0486">
          <w:rPr>
            <w:noProof/>
          </w:rPr>
          <w:fldChar w:fldCharType="end"/>
        </w:r>
      </w:p>
    </w:sdtContent>
  </w:sdt>
  <w:p w14:paraId="1A06398A" w14:textId="77777777" w:rsidR="006E0486" w:rsidRDefault="006E0486" w:rsidP="006E0486">
    <w:pPr>
      <w:pStyle w:val="Heade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C1AE401"/>
    <w:multiLevelType w:val="multilevel"/>
    <w:tmpl w:val="5A1424F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Sean Duan">
    <w15:presenceInfo w15:providerId="Windows Live" w15:userId="06f7b72d091eaa4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trackRevisions/>
  <w:defaultTabStop w:val="720"/>
  <w:drawingGridHorizontalSpacing w:val="360"/>
  <w:drawingGridVerticalSpacing w:val="360"/>
  <w:displayHorizontalDrawingGridEvery w:val="0"/>
  <w:displayVerticalDrawingGridEvery w:val="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D07"/>
    <w:rsid w:val="00004A5A"/>
    <w:rsid w:val="00011C8B"/>
    <w:rsid w:val="000212CC"/>
    <w:rsid w:val="000278CF"/>
    <w:rsid w:val="00030EE4"/>
    <w:rsid w:val="00052FDD"/>
    <w:rsid w:val="0009589A"/>
    <w:rsid w:val="000A1784"/>
    <w:rsid w:val="000C3A52"/>
    <w:rsid w:val="000D0AD0"/>
    <w:rsid w:val="000E2034"/>
    <w:rsid w:val="00102BB4"/>
    <w:rsid w:val="001037FD"/>
    <w:rsid w:val="00104568"/>
    <w:rsid w:val="00107CC8"/>
    <w:rsid w:val="00127591"/>
    <w:rsid w:val="001346D2"/>
    <w:rsid w:val="0015218D"/>
    <w:rsid w:val="00175FE9"/>
    <w:rsid w:val="0019110E"/>
    <w:rsid w:val="001B69DA"/>
    <w:rsid w:val="001C648C"/>
    <w:rsid w:val="001D042A"/>
    <w:rsid w:val="001D3123"/>
    <w:rsid w:val="001D468E"/>
    <w:rsid w:val="001E3A02"/>
    <w:rsid w:val="001F582F"/>
    <w:rsid w:val="00202BD3"/>
    <w:rsid w:val="0020541C"/>
    <w:rsid w:val="00217C52"/>
    <w:rsid w:val="00227428"/>
    <w:rsid w:val="00241030"/>
    <w:rsid w:val="00244EC0"/>
    <w:rsid w:val="00255FCD"/>
    <w:rsid w:val="00263093"/>
    <w:rsid w:val="00272336"/>
    <w:rsid w:val="00291263"/>
    <w:rsid w:val="002918D2"/>
    <w:rsid w:val="002A161B"/>
    <w:rsid w:val="002A7337"/>
    <w:rsid w:val="002D5025"/>
    <w:rsid w:val="002D6A6C"/>
    <w:rsid w:val="002E0E85"/>
    <w:rsid w:val="002F3B97"/>
    <w:rsid w:val="00306DD1"/>
    <w:rsid w:val="0031566A"/>
    <w:rsid w:val="00324320"/>
    <w:rsid w:val="00330CCD"/>
    <w:rsid w:val="003346A7"/>
    <w:rsid w:val="003513DF"/>
    <w:rsid w:val="00352544"/>
    <w:rsid w:val="00363390"/>
    <w:rsid w:val="00370E40"/>
    <w:rsid w:val="003777BA"/>
    <w:rsid w:val="00383C43"/>
    <w:rsid w:val="00391F48"/>
    <w:rsid w:val="00396251"/>
    <w:rsid w:val="003A5105"/>
    <w:rsid w:val="003B3389"/>
    <w:rsid w:val="003D4D68"/>
    <w:rsid w:val="003D6AE0"/>
    <w:rsid w:val="00407508"/>
    <w:rsid w:val="00412970"/>
    <w:rsid w:val="00416401"/>
    <w:rsid w:val="00420786"/>
    <w:rsid w:val="00430FF3"/>
    <w:rsid w:val="004339E3"/>
    <w:rsid w:val="004364B2"/>
    <w:rsid w:val="004657B6"/>
    <w:rsid w:val="00473C1C"/>
    <w:rsid w:val="00474B88"/>
    <w:rsid w:val="00475C52"/>
    <w:rsid w:val="00476327"/>
    <w:rsid w:val="00481107"/>
    <w:rsid w:val="00486CE0"/>
    <w:rsid w:val="00487789"/>
    <w:rsid w:val="004A1279"/>
    <w:rsid w:val="004E08CB"/>
    <w:rsid w:val="004E1EC8"/>
    <w:rsid w:val="004E29B3"/>
    <w:rsid w:val="004F57C5"/>
    <w:rsid w:val="005035FA"/>
    <w:rsid w:val="005351A8"/>
    <w:rsid w:val="005552ED"/>
    <w:rsid w:val="00572719"/>
    <w:rsid w:val="00590D07"/>
    <w:rsid w:val="0059140B"/>
    <w:rsid w:val="005B4D58"/>
    <w:rsid w:val="005E0DB2"/>
    <w:rsid w:val="00600CE4"/>
    <w:rsid w:val="006109A4"/>
    <w:rsid w:val="00650C95"/>
    <w:rsid w:val="006B2064"/>
    <w:rsid w:val="006E0486"/>
    <w:rsid w:val="006E5B44"/>
    <w:rsid w:val="006F1508"/>
    <w:rsid w:val="00710BBB"/>
    <w:rsid w:val="00711AFE"/>
    <w:rsid w:val="0071221F"/>
    <w:rsid w:val="007766D5"/>
    <w:rsid w:val="00777591"/>
    <w:rsid w:val="0078173C"/>
    <w:rsid w:val="00784D58"/>
    <w:rsid w:val="00792C1B"/>
    <w:rsid w:val="007B3DFD"/>
    <w:rsid w:val="007B625A"/>
    <w:rsid w:val="007C1AF2"/>
    <w:rsid w:val="007D2138"/>
    <w:rsid w:val="007D4FD6"/>
    <w:rsid w:val="007E2B37"/>
    <w:rsid w:val="007E5DDA"/>
    <w:rsid w:val="008077BD"/>
    <w:rsid w:val="008230BB"/>
    <w:rsid w:val="00825E73"/>
    <w:rsid w:val="00826EF5"/>
    <w:rsid w:val="00827204"/>
    <w:rsid w:val="00831C7F"/>
    <w:rsid w:val="00832A6C"/>
    <w:rsid w:val="0089243C"/>
    <w:rsid w:val="008A3AE2"/>
    <w:rsid w:val="008C09DE"/>
    <w:rsid w:val="008C11C6"/>
    <w:rsid w:val="008C12F4"/>
    <w:rsid w:val="008D6863"/>
    <w:rsid w:val="008D6AC4"/>
    <w:rsid w:val="008E4968"/>
    <w:rsid w:val="008E660D"/>
    <w:rsid w:val="0090664B"/>
    <w:rsid w:val="00907D6C"/>
    <w:rsid w:val="00921CC4"/>
    <w:rsid w:val="009441D0"/>
    <w:rsid w:val="00945302"/>
    <w:rsid w:val="00960E54"/>
    <w:rsid w:val="009725C5"/>
    <w:rsid w:val="00981118"/>
    <w:rsid w:val="00990934"/>
    <w:rsid w:val="00992483"/>
    <w:rsid w:val="00995E2C"/>
    <w:rsid w:val="00996B5B"/>
    <w:rsid w:val="009C3C8F"/>
    <w:rsid w:val="009D0D3C"/>
    <w:rsid w:val="009D377C"/>
    <w:rsid w:val="009E186E"/>
    <w:rsid w:val="009E1B04"/>
    <w:rsid w:val="009E731D"/>
    <w:rsid w:val="009F3239"/>
    <w:rsid w:val="00A340D5"/>
    <w:rsid w:val="00A90F5D"/>
    <w:rsid w:val="00AB16A3"/>
    <w:rsid w:val="00AB2C4D"/>
    <w:rsid w:val="00AC7E3F"/>
    <w:rsid w:val="00AE008C"/>
    <w:rsid w:val="00AE622E"/>
    <w:rsid w:val="00AE65FA"/>
    <w:rsid w:val="00B010B8"/>
    <w:rsid w:val="00B16E3F"/>
    <w:rsid w:val="00B22A48"/>
    <w:rsid w:val="00B45553"/>
    <w:rsid w:val="00B80787"/>
    <w:rsid w:val="00B86B75"/>
    <w:rsid w:val="00BA2A32"/>
    <w:rsid w:val="00BB00EC"/>
    <w:rsid w:val="00BC48D5"/>
    <w:rsid w:val="00BD273C"/>
    <w:rsid w:val="00C01183"/>
    <w:rsid w:val="00C01A12"/>
    <w:rsid w:val="00C334D5"/>
    <w:rsid w:val="00C36279"/>
    <w:rsid w:val="00C44C01"/>
    <w:rsid w:val="00C5329B"/>
    <w:rsid w:val="00C57359"/>
    <w:rsid w:val="00C645B7"/>
    <w:rsid w:val="00CA69BE"/>
    <w:rsid w:val="00CB66AA"/>
    <w:rsid w:val="00CC2A29"/>
    <w:rsid w:val="00CC6E69"/>
    <w:rsid w:val="00CD5E46"/>
    <w:rsid w:val="00CE2B43"/>
    <w:rsid w:val="00CF5381"/>
    <w:rsid w:val="00D20530"/>
    <w:rsid w:val="00D43C6A"/>
    <w:rsid w:val="00D521CB"/>
    <w:rsid w:val="00D70D24"/>
    <w:rsid w:val="00D70F61"/>
    <w:rsid w:val="00D97F16"/>
    <w:rsid w:val="00DB4525"/>
    <w:rsid w:val="00DD19C5"/>
    <w:rsid w:val="00DD217D"/>
    <w:rsid w:val="00DD4D88"/>
    <w:rsid w:val="00E01612"/>
    <w:rsid w:val="00E07F93"/>
    <w:rsid w:val="00E2010D"/>
    <w:rsid w:val="00E22856"/>
    <w:rsid w:val="00E24538"/>
    <w:rsid w:val="00E26A7F"/>
    <w:rsid w:val="00E315A3"/>
    <w:rsid w:val="00E579A7"/>
    <w:rsid w:val="00E63255"/>
    <w:rsid w:val="00E7253F"/>
    <w:rsid w:val="00E9025B"/>
    <w:rsid w:val="00EB2EBC"/>
    <w:rsid w:val="00EC5F35"/>
    <w:rsid w:val="00ED42D5"/>
    <w:rsid w:val="00EF01EA"/>
    <w:rsid w:val="00F022D5"/>
    <w:rsid w:val="00F11951"/>
    <w:rsid w:val="00F27020"/>
    <w:rsid w:val="00F35755"/>
    <w:rsid w:val="00F561B4"/>
    <w:rsid w:val="00F61C61"/>
    <w:rsid w:val="00F95A48"/>
    <w:rsid w:val="00FA5391"/>
    <w:rsid w:val="00FA5AA2"/>
    <w:rsid w:val="00FB3EB1"/>
    <w:rsid w:val="00FD287D"/>
    <w:rsid w:val="00FF6B6B"/>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F9DCF0C"/>
  <w15:docId w15:val="{32EA8A3C-8C26-4741-8B05-0950294177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uiPriority w:val="99"/>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TOC1">
    <w:name w:val="toc 1"/>
    <w:basedOn w:val="Normal"/>
    <w:next w:val="Normal"/>
    <w:autoRedefine/>
    <w:uiPriority w:val="39"/>
    <w:unhideWhenUsed/>
    <w:rsid w:val="00DD19C5"/>
    <w:pPr>
      <w:spacing w:after="100"/>
    </w:pPr>
  </w:style>
  <w:style w:type="paragraph" w:styleId="TOC2">
    <w:name w:val="toc 2"/>
    <w:basedOn w:val="Normal"/>
    <w:next w:val="Normal"/>
    <w:autoRedefine/>
    <w:uiPriority w:val="39"/>
    <w:unhideWhenUsed/>
    <w:rsid w:val="00DD19C5"/>
    <w:pPr>
      <w:spacing w:after="100"/>
      <w:ind w:left="240"/>
    </w:pPr>
  </w:style>
  <w:style w:type="paragraph" w:styleId="Header">
    <w:name w:val="header"/>
    <w:basedOn w:val="Normal"/>
    <w:link w:val="HeaderChar"/>
    <w:uiPriority w:val="99"/>
    <w:unhideWhenUsed/>
    <w:rsid w:val="00960E54"/>
    <w:pPr>
      <w:tabs>
        <w:tab w:val="center" w:pos="4680"/>
        <w:tab w:val="right" w:pos="9360"/>
      </w:tabs>
      <w:spacing w:after="0"/>
    </w:pPr>
  </w:style>
  <w:style w:type="character" w:customStyle="1" w:styleId="HeaderChar">
    <w:name w:val="Header Char"/>
    <w:basedOn w:val="DefaultParagraphFont"/>
    <w:link w:val="Header"/>
    <w:uiPriority w:val="99"/>
    <w:rsid w:val="00960E54"/>
  </w:style>
  <w:style w:type="paragraph" w:styleId="Footer">
    <w:name w:val="footer"/>
    <w:basedOn w:val="Normal"/>
    <w:link w:val="FooterChar"/>
    <w:uiPriority w:val="99"/>
    <w:unhideWhenUsed/>
    <w:rsid w:val="00960E54"/>
    <w:pPr>
      <w:tabs>
        <w:tab w:val="center" w:pos="4680"/>
        <w:tab w:val="right" w:pos="9360"/>
      </w:tabs>
      <w:spacing w:after="0"/>
    </w:pPr>
  </w:style>
  <w:style w:type="character" w:customStyle="1" w:styleId="FooterChar">
    <w:name w:val="Footer Char"/>
    <w:basedOn w:val="DefaultParagraphFont"/>
    <w:link w:val="Footer"/>
    <w:uiPriority w:val="99"/>
    <w:rsid w:val="00960E54"/>
  </w:style>
  <w:style w:type="paragraph" w:customStyle="1" w:styleId="Default">
    <w:name w:val="Default"/>
    <w:rsid w:val="00990934"/>
    <w:pPr>
      <w:autoSpaceDE w:val="0"/>
      <w:autoSpaceDN w:val="0"/>
      <w:adjustRightInd w:val="0"/>
      <w:spacing w:after="0"/>
    </w:pPr>
    <w:rPr>
      <w:rFonts w:ascii="Times New Roman" w:hAnsi="Times New Roman" w:cs="Times New Roman"/>
      <w:color w:val="000000"/>
    </w:rPr>
  </w:style>
  <w:style w:type="character" w:styleId="CommentReference">
    <w:name w:val="annotation reference"/>
    <w:basedOn w:val="DefaultParagraphFont"/>
    <w:semiHidden/>
    <w:unhideWhenUsed/>
    <w:rsid w:val="00D97F16"/>
    <w:rPr>
      <w:sz w:val="16"/>
      <w:szCs w:val="16"/>
    </w:rPr>
  </w:style>
  <w:style w:type="paragraph" w:styleId="CommentText">
    <w:name w:val="annotation text"/>
    <w:basedOn w:val="Normal"/>
    <w:link w:val="CommentTextChar"/>
    <w:semiHidden/>
    <w:unhideWhenUsed/>
    <w:rsid w:val="00D97F16"/>
    <w:rPr>
      <w:sz w:val="20"/>
      <w:szCs w:val="20"/>
    </w:rPr>
  </w:style>
  <w:style w:type="character" w:customStyle="1" w:styleId="CommentTextChar">
    <w:name w:val="Comment Text Char"/>
    <w:basedOn w:val="DefaultParagraphFont"/>
    <w:link w:val="CommentText"/>
    <w:semiHidden/>
    <w:rsid w:val="00D97F16"/>
    <w:rPr>
      <w:sz w:val="20"/>
      <w:szCs w:val="20"/>
    </w:rPr>
  </w:style>
  <w:style w:type="paragraph" w:styleId="CommentSubject">
    <w:name w:val="annotation subject"/>
    <w:basedOn w:val="CommentText"/>
    <w:next w:val="CommentText"/>
    <w:link w:val="CommentSubjectChar"/>
    <w:semiHidden/>
    <w:unhideWhenUsed/>
    <w:rsid w:val="00D97F16"/>
    <w:rPr>
      <w:b/>
      <w:bCs/>
    </w:rPr>
  </w:style>
  <w:style w:type="character" w:customStyle="1" w:styleId="CommentSubjectChar">
    <w:name w:val="Comment Subject Char"/>
    <w:basedOn w:val="CommentTextChar"/>
    <w:link w:val="CommentSubject"/>
    <w:semiHidden/>
    <w:rsid w:val="00D97F16"/>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47095087">
      <w:bodyDiv w:val="1"/>
      <w:marLeft w:val="0"/>
      <w:marRight w:val="0"/>
      <w:marTop w:val="0"/>
      <w:marBottom w:val="0"/>
      <w:divBdr>
        <w:top w:val="none" w:sz="0" w:space="0" w:color="auto"/>
        <w:left w:val="none" w:sz="0" w:space="0" w:color="auto"/>
        <w:bottom w:val="none" w:sz="0" w:space="0" w:color="auto"/>
        <w:right w:val="none" w:sz="0" w:space="0" w:color="auto"/>
      </w:divBdr>
    </w:div>
    <w:div w:id="1504201773">
      <w:bodyDiv w:val="1"/>
      <w:marLeft w:val="0"/>
      <w:marRight w:val="0"/>
      <w:marTop w:val="0"/>
      <w:marBottom w:val="0"/>
      <w:divBdr>
        <w:top w:val="none" w:sz="0" w:space="0" w:color="auto"/>
        <w:left w:val="none" w:sz="0" w:space="0" w:color="auto"/>
        <w:bottom w:val="none" w:sz="0" w:space="0" w:color="auto"/>
        <w:right w:val="none" w:sz="0" w:space="0" w:color="auto"/>
      </w:divBdr>
    </w:div>
    <w:div w:id="1941640503">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hyperlink" Target="https://doi.org/10.1377/hlthaff.22.3.89" TargetMode="External"/><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hyperlink" Target="https://doi.org/10.1016/j.socscimed.2020.113454" TargetMode="External"/><Relationship Id="rId47" Type="http://schemas.openxmlformats.org/officeDocument/2006/relationships/hyperlink" Target="https://doi.org/10.1046/j.1525-1497.2002.10609.x" TargetMode="External"/><Relationship Id="rId50" Type="http://schemas.openxmlformats.org/officeDocument/2006/relationships/hyperlink" Target="https://doi.org/10.1037/0022-0167.51.1.115" TargetMode="External"/><Relationship Id="rId55" Type="http://schemas.openxmlformats.org/officeDocument/2006/relationships/hyperlink" Target="https://doi.org/10.1377/hlthaff.w5.63" TargetMode="External"/><Relationship Id="rId63" Type="http://schemas.openxmlformats.org/officeDocument/2006/relationships/hyperlink" Target="https://www.cdc.gov/nchs/products/index.htm." TargetMode="External"/><Relationship Id="rId68" Type="http://schemas.openxmlformats.org/officeDocument/2006/relationships/hyperlink" Target="https://doi.org/10.1002/hrdq.20025" TargetMode="External"/><Relationship Id="rId76" Type="http://schemas.openxmlformats.org/officeDocument/2006/relationships/hyperlink" Target="https://doi.org/10.1001/jama.2018.1150" TargetMode="External"/><Relationship Id="rId84" Type="http://schemas.openxmlformats.org/officeDocument/2006/relationships/hyperlink" Target="https://doi.org/10.18637/jss.v059.i05" TargetMode="External"/><Relationship Id="rId89" Type="http://schemas.openxmlformats.org/officeDocument/2006/relationships/fontTable" Target="fontTable.xml"/><Relationship Id="rId7" Type="http://schemas.openxmlformats.org/officeDocument/2006/relationships/header" Target="header1.xml"/><Relationship Id="rId71" Type="http://schemas.openxmlformats.org/officeDocument/2006/relationships/hyperlink" Target="https://doi.org/10.1016/j.pragma.2010.04.030" TargetMode="External"/><Relationship Id="rId2" Type="http://schemas.openxmlformats.org/officeDocument/2006/relationships/styles" Target="styles.xml"/><Relationship Id="rId16" Type="http://schemas.openxmlformats.org/officeDocument/2006/relationships/image" Target="media/image5.png"/><Relationship Id="rId29" Type="http://schemas.openxmlformats.org/officeDocument/2006/relationships/image" Target="media/image18.png"/><Relationship Id="rId11" Type="http://schemas.microsoft.com/office/2016/09/relationships/commentsIds" Target="commentsIds.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hyperlink" Target="https://doi.org/10.1016/0308-597x(91)90085-p" TargetMode="External"/><Relationship Id="rId45" Type="http://schemas.openxmlformats.org/officeDocument/2006/relationships/hyperlink" Target="https://doi.org/10.1016/j.amjmed.2015.01.032" TargetMode="External"/><Relationship Id="rId53" Type="http://schemas.openxmlformats.org/officeDocument/2006/relationships/hyperlink" Target="https://doi.org/10.1215/03616878-30-4-563" TargetMode="External"/><Relationship Id="rId58" Type="http://schemas.openxmlformats.org/officeDocument/2006/relationships/hyperlink" Target="https://doi.org/10.1097/00001888-200608000-00008" TargetMode="External"/><Relationship Id="rId66" Type="http://schemas.openxmlformats.org/officeDocument/2006/relationships/hyperlink" Target="https://doi.org/10.1177/1077558700057001s10" TargetMode="External"/><Relationship Id="rId74" Type="http://schemas.openxmlformats.org/officeDocument/2006/relationships/hyperlink" Target="http://www.eprcug.org/research/research-series?task=document.viewdoc&amp;id=521" TargetMode="External"/><Relationship Id="rId79" Type="http://schemas.openxmlformats.org/officeDocument/2006/relationships/hyperlink" Target="https://doi.org/10.1377/hlthaff.w5.289" TargetMode="External"/><Relationship Id="rId87" Type="http://schemas.openxmlformats.org/officeDocument/2006/relationships/hyperlink" Target="https://www.ncbi.nlm.nih.gov/pmc/articles/PMC2775760/" TargetMode="External"/><Relationship Id="rId5" Type="http://schemas.openxmlformats.org/officeDocument/2006/relationships/footnotes" Target="footnotes.xml"/><Relationship Id="rId61" Type="http://schemas.openxmlformats.org/officeDocument/2006/relationships/hyperlink" Target="http://www.rwjf.org/en/library/research/2015/07/the-oregon-health-insurance-experiment.html" TargetMode="External"/><Relationship Id="rId82" Type="http://schemas.openxmlformats.org/officeDocument/2006/relationships/hyperlink" Target="https://doi.org/10.1515/1944-2858.1239" TargetMode="External"/><Relationship Id="rId90" Type="http://schemas.microsoft.com/office/2011/relationships/people" Target="people.xml"/><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hyperlink" Target="https://doi.org/10.1016/S1470-2045(13)70547-3" TargetMode="External"/><Relationship Id="rId48" Type="http://schemas.openxmlformats.org/officeDocument/2006/relationships/hyperlink" Target="https://doi.org/10.1177/0272989X07304449" TargetMode="External"/><Relationship Id="rId56" Type="http://schemas.openxmlformats.org/officeDocument/2006/relationships/hyperlink" Target="http://hrms.urban.org/briefs/what-explains-support-opposition-medicare-for-all.html" TargetMode="External"/><Relationship Id="rId64" Type="http://schemas.openxmlformats.org/officeDocument/2006/relationships/hyperlink" Target="https://doi.org/10.1016/S0140-6736(12)61841-8" TargetMode="External"/><Relationship Id="rId69" Type="http://schemas.openxmlformats.org/officeDocument/2006/relationships/hyperlink" Target="https://doi.org/10.1503/cmaj.161481" TargetMode="External"/><Relationship Id="rId77" Type="http://schemas.openxmlformats.org/officeDocument/2006/relationships/hyperlink" Target="https://doi.org/10.1377/hlthaff.23.3.10" TargetMode="External"/><Relationship Id="rId8" Type="http://schemas.openxmlformats.org/officeDocument/2006/relationships/image" Target="media/image1.png"/><Relationship Id="rId51" Type="http://schemas.openxmlformats.org/officeDocument/2006/relationships/hyperlink" Target="https://doi.org/10.1016/S0140-6736(17)32148-7.California" TargetMode="External"/><Relationship Id="rId72" Type="http://schemas.openxmlformats.org/officeDocument/2006/relationships/hyperlink" Target="https://doi.org/10.1016/j.pragma.2010.04.030" TargetMode="External"/><Relationship Id="rId80" Type="http://schemas.openxmlformats.org/officeDocument/2006/relationships/hyperlink" Target="https://doi.org/10.5964/jspp.v4i2.245" TargetMode="External"/><Relationship Id="rId85" Type="http://schemas.openxmlformats.org/officeDocument/2006/relationships/hyperlink" Target="https://doi.org/10.1177/0272989X19832882" TargetMode="External"/><Relationship Id="rId3" Type="http://schemas.openxmlformats.org/officeDocument/2006/relationships/settings" Target="settings.xml"/><Relationship Id="rId12" Type="http://schemas.microsoft.com/office/2018/08/relationships/commentsExtensible" Target="commentsExtensible.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hyperlink" Target="https://doi.org/10.1186/s12913-016-1758-y" TargetMode="External"/><Relationship Id="rId46" Type="http://schemas.openxmlformats.org/officeDocument/2006/relationships/hyperlink" Target="https://doi.org/10.1093/geront/44.1.58" TargetMode="External"/><Relationship Id="rId59" Type="http://schemas.openxmlformats.org/officeDocument/2006/relationships/hyperlink" Target="https://doi.org/10.15171/ijhpm.2018.15" TargetMode="External"/><Relationship Id="rId67" Type="http://schemas.openxmlformats.org/officeDocument/2006/relationships/hyperlink" Target="https://doi.org/10.1056/nejmp1501050" TargetMode="External"/><Relationship Id="rId20" Type="http://schemas.openxmlformats.org/officeDocument/2006/relationships/image" Target="media/image9.png"/><Relationship Id="rId41" Type="http://schemas.openxmlformats.org/officeDocument/2006/relationships/hyperlink" Target="https://doi.org/10.1056/nejmsa1212321" TargetMode="External"/><Relationship Id="rId54" Type="http://schemas.openxmlformats.org/officeDocument/2006/relationships/hyperlink" Target="https://doi.org/10.1023/B:AHSE.0000012213.62043.45" TargetMode="External"/><Relationship Id="rId62" Type="http://schemas.openxmlformats.org/officeDocument/2006/relationships/hyperlink" Target="https://doi.org/10.1007/s11109-013-9263-z" TargetMode="External"/><Relationship Id="rId70" Type="http://schemas.openxmlformats.org/officeDocument/2006/relationships/hyperlink" Target="https://doi.org/10.1111/1475-6773.12042" TargetMode="External"/><Relationship Id="rId75" Type="http://schemas.openxmlformats.org/officeDocument/2006/relationships/hyperlink" Target="https://doi.org/10.1016/j.healthpol.2011.08.008" TargetMode="External"/><Relationship Id="rId83" Type="http://schemas.openxmlformats.org/officeDocument/2006/relationships/hyperlink" Target="https://www.commonwealthfund.org/publications/issue-briefs/2020/jan/us-health-care-global-perspective-2019" TargetMode="External"/><Relationship Id="rId88" Type="http://schemas.openxmlformats.org/officeDocument/2006/relationships/header" Target="header2.xml"/><Relationship Id="rId9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hyperlink" Target="https://doi.org/10.1215/03616878-2888381" TargetMode="External"/><Relationship Id="rId57" Type="http://schemas.openxmlformats.org/officeDocument/2006/relationships/hyperlink" Target="https://doi.org/10.1016/j.socscimed.2016.12.006" TargetMode="External"/><Relationship Id="rId10" Type="http://schemas.microsoft.com/office/2011/relationships/commentsExtended" Target="commentsExtended.xml"/><Relationship Id="rId31" Type="http://schemas.openxmlformats.org/officeDocument/2006/relationships/image" Target="media/image20.png"/><Relationship Id="rId44" Type="http://schemas.openxmlformats.org/officeDocument/2006/relationships/hyperlink" Target="https://doi.org/10.1007/s11606-020-05959-z" TargetMode="External"/><Relationship Id="rId52" Type="http://schemas.openxmlformats.org/officeDocument/2006/relationships/hyperlink" Target="https://doi.org/10.1080/23288604.2016.1124171" TargetMode="External"/><Relationship Id="rId60" Type="http://schemas.openxmlformats.org/officeDocument/2006/relationships/hyperlink" Target="https://doi.org/10.1016/S0168-8510(03)00050-2" TargetMode="External"/><Relationship Id="rId65" Type="http://schemas.openxmlformats.org/officeDocument/2006/relationships/hyperlink" Target="https://doi.org/10.1257/aer.p20171086" TargetMode="External"/><Relationship Id="rId73" Type="http://schemas.openxmlformats.org/officeDocument/2006/relationships/hyperlink" Target="https://doi.org/10.1037/0021-9010.81.4.400" TargetMode="External"/><Relationship Id="rId78" Type="http://schemas.openxmlformats.org/officeDocument/2006/relationships/hyperlink" Target="https://doi.org/10.1111/1475-6773.13649" TargetMode="External"/><Relationship Id="rId81" Type="http://schemas.openxmlformats.org/officeDocument/2006/relationships/hyperlink" Target="https://doi.org/10.1001/jama.2019.13978" TargetMode="External"/><Relationship Id="rId86" Type="http://schemas.openxmlformats.org/officeDocument/2006/relationships/hyperlink" Target="https://doi.org/10.1002/bdm.1751" TargetMode="External"/><Relationship Id="rId4" Type="http://schemas.openxmlformats.org/officeDocument/2006/relationships/webSettings" Target="webSettings.xml"/><Relationship Id="rId9" Type="http://schemas.openxmlformats.org/officeDocument/2006/relationships/comments" Target="comment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104</TotalTime>
  <Pages>69</Pages>
  <Words>12805</Words>
  <Characters>72992</Characters>
  <Application>Microsoft Office Word</Application>
  <DocSecurity>0</DocSecurity>
  <Lines>608</Lines>
  <Paragraphs>171</Paragraphs>
  <ScaleCrop>false</ScaleCrop>
  <HeadingPairs>
    <vt:vector size="2" baseType="variant">
      <vt:variant>
        <vt:lpstr>Title</vt:lpstr>
      </vt:variant>
      <vt:variant>
        <vt:i4>1</vt:i4>
      </vt:variant>
    </vt:vector>
  </HeadingPairs>
  <TitlesOfParts>
    <vt:vector size="1" baseType="lpstr">
      <vt:lpstr>The Use of Explicit Health Benefits Packages Increases Support for Universal Health Care for People with High Objective Numeracy</vt:lpstr>
    </vt:vector>
  </TitlesOfParts>
  <Company/>
  <LinksUpToDate>false</LinksUpToDate>
  <CharactersWithSpaces>85626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Use of Explicit Health Benefits Packages Increases Support for Universal Health Care for People with High Objective Numeracy</dc:title>
  <dc:creator>Sean Duan</dc:creator>
  <cp:keywords/>
  <cp:lastModifiedBy>Sean Duan</cp:lastModifiedBy>
  <cp:revision>58</cp:revision>
  <dcterms:created xsi:type="dcterms:W3CDTF">2021-11-01T21:54:00Z</dcterms:created>
  <dcterms:modified xsi:type="dcterms:W3CDTF">2021-11-02T21:12:00Z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Universal health care lacks support in the US. Explicit health benefits packages (HBPs) may improve support for UHC by heightening comprehensibility and increasing perceived equality through outlining the cost and scope of care. To test these hypotheses, we compared support for UHC after a HBP intervention, uninformative control, or ‘standard’ UHC messaging from the World Health Organization (WHO). Study 1 (N=189) was a 2(pre-post)x3(condition) mixed-subjects design. Participants were randomly assigned to one of three conditions: 1) building an HBP exercise; 2) reviewing a pre-selected HBP; 3) completing an uninformative control exercise. Study 2 (N=412) was a 2(pre-post)x2(condition) mixed-subjects design with random assignment to either building an HBP or reading WHO pamphlets about UHC. HBP building used the “Choosing Healthplans All Together” (CHAT) simulation exercise where participants constructed their own HBP by allocating a limited set of resources to benefit types (e.g. dental) and choosing scope of coverage (basic-to-high). Support for UHC was our primary outcome measure; perceived equality (i.e. is UHC seen as fair?) and comprehensibility (i.e. how easy is it to understand UHC?) were included as mediators. All items were measured both pre and post intervention using 0-100 slider-bar scales. In Study 2, we also included the Rasch Numeracy Scale and the Subjective Numeracy Scale as moderators.In Study 1, both HBP interventions increased UHC support versus the control. In Study 2 there was no main effect of the intervention on support for UHC; ps &lt; .05. However, there was a significant interaction between the intervention and objective numeracy. Greater objective numeracy predicted increased support for UHC in the intervention versus the control.Conversely, lower objective numeracy resulted in our control increasing support for UHC more than our intervention. Support for UHC was mediated by perceived equity, but not comprehensibility. Active (i.e., creating your own plan) and passive (i.e., reviewing a pre-selected plan) HBP interventions increased support for UHC but not more than ‘standard’ UHC pamphlets. These interventions appeared to function by highlighting the equity inherent in HBP. However, the interventions were only effective for participants with high objective numeracy. Given that 29% of American adults (approximately 73 million) have low numeracy, it is important to focus future research on alternative approaches that are less quantitatively taxing.</vt:lpwstr>
  </property>
  <property fmtid="{D5CDD505-2E9C-101B-9397-08002B2CF9AE}" pid="3" name="bibliography">
    <vt:lpwstr>UHC_citations.bib</vt:lpwstr>
  </property>
  <property fmtid="{D5CDD505-2E9C-101B-9397-08002B2CF9AE}" pid="4" name="output">
    <vt:lpwstr/>
  </property>
  <property fmtid="{D5CDD505-2E9C-101B-9397-08002B2CF9AE}" pid="5" name="shorttitle">
    <vt:lpwstr>Effect of HBPs on UHC</vt:lpwstr>
  </property>
</Properties>
</file>