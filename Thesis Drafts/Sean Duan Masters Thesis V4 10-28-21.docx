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Thank you to Professor Schaffer for being willing to work with me, and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t>
      </w:r>
      <w:proofErr w:type="spellStart"/>
      <w:r w:rsidRPr="00352544">
        <w:rPr>
          <w:rFonts w:ascii="Times New Roman" w:eastAsia="Calibri" w:hAnsi="Times New Roman" w:cs="Times New Roman"/>
        </w:rPr>
        <w:t>Wikle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plans;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6CABD527" w14:textId="4D98721B" w:rsidR="0015218D" w:rsidRDefault="008C12F4">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4939202" w:history="1">
            <w:r w:rsidR="0015218D" w:rsidRPr="000537F2">
              <w:rPr>
                <w:rStyle w:val="Hyperlink"/>
                <w:noProof/>
              </w:rPr>
              <w:t>Abstract</w:t>
            </w:r>
            <w:r w:rsidR="0015218D">
              <w:rPr>
                <w:noProof/>
                <w:webHidden/>
              </w:rPr>
              <w:tab/>
            </w:r>
            <w:r w:rsidR="0015218D">
              <w:rPr>
                <w:noProof/>
                <w:webHidden/>
              </w:rPr>
              <w:fldChar w:fldCharType="begin"/>
            </w:r>
            <w:r w:rsidR="0015218D">
              <w:rPr>
                <w:noProof/>
                <w:webHidden/>
              </w:rPr>
              <w:instrText xml:space="preserve"> PAGEREF _Toc84939202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171D1C4D" w14:textId="78450EEE" w:rsidR="0015218D" w:rsidRDefault="00475C52">
          <w:pPr>
            <w:pStyle w:val="TOC1"/>
            <w:tabs>
              <w:tab w:val="right" w:leader="dot" w:pos="9350"/>
            </w:tabs>
            <w:rPr>
              <w:rFonts w:eastAsiaTheme="minorEastAsia"/>
              <w:noProof/>
              <w:sz w:val="22"/>
              <w:szCs w:val="22"/>
            </w:rPr>
          </w:pPr>
          <w:hyperlink w:anchor="_Toc84939203" w:history="1">
            <w:r w:rsidR="0015218D" w:rsidRPr="000537F2">
              <w:rPr>
                <w:rStyle w:val="Hyperlink"/>
                <w:noProof/>
              </w:rPr>
              <w:t>Introduction</w:t>
            </w:r>
            <w:r w:rsidR="0015218D">
              <w:rPr>
                <w:noProof/>
                <w:webHidden/>
              </w:rPr>
              <w:tab/>
            </w:r>
            <w:r w:rsidR="0015218D">
              <w:rPr>
                <w:noProof/>
                <w:webHidden/>
              </w:rPr>
              <w:fldChar w:fldCharType="begin"/>
            </w:r>
            <w:r w:rsidR="0015218D">
              <w:rPr>
                <w:noProof/>
                <w:webHidden/>
              </w:rPr>
              <w:instrText xml:space="preserve"> PAGEREF _Toc84939203 \h </w:instrText>
            </w:r>
            <w:r w:rsidR="0015218D">
              <w:rPr>
                <w:noProof/>
                <w:webHidden/>
              </w:rPr>
            </w:r>
            <w:r w:rsidR="0015218D">
              <w:rPr>
                <w:noProof/>
                <w:webHidden/>
              </w:rPr>
              <w:fldChar w:fldCharType="separate"/>
            </w:r>
            <w:r w:rsidR="0015218D">
              <w:rPr>
                <w:noProof/>
                <w:webHidden/>
              </w:rPr>
              <w:t>1</w:t>
            </w:r>
            <w:r w:rsidR="0015218D">
              <w:rPr>
                <w:noProof/>
                <w:webHidden/>
              </w:rPr>
              <w:fldChar w:fldCharType="end"/>
            </w:r>
          </w:hyperlink>
        </w:p>
        <w:p w14:paraId="52D37570" w14:textId="121F3A2E" w:rsidR="0015218D" w:rsidRDefault="00475C52">
          <w:pPr>
            <w:pStyle w:val="TOC2"/>
            <w:tabs>
              <w:tab w:val="right" w:leader="dot" w:pos="9350"/>
            </w:tabs>
            <w:rPr>
              <w:rFonts w:eastAsiaTheme="minorEastAsia"/>
              <w:noProof/>
              <w:sz w:val="22"/>
              <w:szCs w:val="22"/>
            </w:rPr>
          </w:pPr>
          <w:hyperlink w:anchor="_Toc84939204" w:history="1">
            <w:r w:rsidR="0015218D" w:rsidRPr="000537F2">
              <w:rPr>
                <w:rStyle w:val="Hyperlink"/>
                <w:noProof/>
              </w:rPr>
              <w:t>Inadequacies with our current system</w:t>
            </w:r>
            <w:r w:rsidR="0015218D">
              <w:rPr>
                <w:noProof/>
                <w:webHidden/>
              </w:rPr>
              <w:tab/>
            </w:r>
            <w:r w:rsidR="0015218D">
              <w:rPr>
                <w:noProof/>
                <w:webHidden/>
              </w:rPr>
              <w:fldChar w:fldCharType="begin"/>
            </w:r>
            <w:r w:rsidR="0015218D">
              <w:rPr>
                <w:noProof/>
                <w:webHidden/>
              </w:rPr>
              <w:instrText xml:space="preserve"> PAGEREF _Toc84939204 \h </w:instrText>
            </w:r>
            <w:r w:rsidR="0015218D">
              <w:rPr>
                <w:noProof/>
                <w:webHidden/>
              </w:rPr>
            </w:r>
            <w:r w:rsidR="0015218D">
              <w:rPr>
                <w:noProof/>
                <w:webHidden/>
              </w:rPr>
              <w:fldChar w:fldCharType="separate"/>
            </w:r>
            <w:r w:rsidR="0015218D">
              <w:rPr>
                <w:noProof/>
                <w:webHidden/>
              </w:rPr>
              <w:t>2</w:t>
            </w:r>
            <w:r w:rsidR="0015218D">
              <w:rPr>
                <w:noProof/>
                <w:webHidden/>
              </w:rPr>
              <w:fldChar w:fldCharType="end"/>
            </w:r>
          </w:hyperlink>
        </w:p>
        <w:p w14:paraId="154D1DC3" w14:textId="66CE33FB" w:rsidR="0015218D" w:rsidRDefault="00475C52">
          <w:pPr>
            <w:pStyle w:val="TOC2"/>
            <w:tabs>
              <w:tab w:val="right" w:leader="dot" w:pos="9350"/>
            </w:tabs>
            <w:rPr>
              <w:rFonts w:eastAsiaTheme="minorEastAsia"/>
              <w:noProof/>
              <w:sz w:val="22"/>
              <w:szCs w:val="22"/>
            </w:rPr>
          </w:pPr>
          <w:hyperlink w:anchor="_Toc84939205" w:history="1">
            <w:r w:rsidR="0015218D" w:rsidRPr="000537F2">
              <w:rPr>
                <w:rStyle w:val="Hyperlink"/>
                <w:noProof/>
              </w:rPr>
              <w:t>Benefits of Universal Health Care</w:t>
            </w:r>
            <w:r w:rsidR="0015218D">
              <w:rPr>
                <w:noProof/>
                <w:webHidden/>
              </w:rPr>
              <w:tab/>
            </w:r>
            <w:r w:rsidR="0015218D">
              <w:rPr>
                <w:noProof/>
                <w:webHidden/>
              </w:rPr>
              <w:fldChar w:fldCharType="begin"/>
            </w:r>
            <w:r w:rsidR="0015218D">
              <w:rPr>
                <w:noProof/>
                <w:webHidden/>
              </w:rPr>
              <w:instrText xml:space="preserve"> PAGEREF _Toc84939205 \h </w:instrText>
            </w:r>
            <w:r w:rsidR="0015218D">
              <w:rPr>
                <w:noProof/>
                <w:webHidden/>
              </w:rPr>
            </w:r>
            <w:r w:rsidR="0015218D">
              <w:rPr>
                <w:noProof/>
                <w:webHidden/>
              </w:rPr>
              <w:fldChar w:fldCharType="separate"/>
            </w:r>
            <w:r w:rsidR="0015218D">
              <w:rPr>
                <w:noProof/>
                <w:webHidden/>
              </w:rPr>
              <w:t>4</w:t>
            </w:r>
            <w:r w:rsidR="0015218D">
              <w:rPr>
                <w:noProof/>
                <w:webHidden/>
              </w:rPr>
              <w:fldChar w:fldCharType="end"/>
            </w:r>
          </w:hyperlink>
        </w:p>
        <w:p w14:paraId="4A7B6DAC" w14:textId="7C910737" w:rsidR="0015218D" w:rsidRDefault="00475C52">
          <w:pPr>
            <w:pStyle w:val="TOC2"/>
            <w:tabs>
              <w:tab w:val="right" w:leader="dot" w:pos="9350"/>
            </w:tabs>
            <w:rPr>
              <w:rFonts w:eastAsiaTheme="minorEastAsia"/>
              <w:noProof/>
              <w:sz w:val="22"/>
              <w:szCs w:val="22"/>
            </w:rPr>
          </w:pPr>
          <w:hyperlink w:anchor="_Toc84939206" w:history="1">
            <w:r w:rsidR="0015218D" w:rsidRPr="000537F2">
              <w:rPr>
                <w:rStyle w:val="Hyperlink"/>
                <w:noProof/>
              </w:rPr>
              <w:t>Opposition and Support to Universal Health Care</w:t>
            </w:r>
            <w:r w:rsidR="0015218D">
              <w:rPr>
                <w:noProof/>
                <w:webHidden/>
              </w:rPr>
              <w:tab/>
            </w:r>
            <w:r w:rsidR="0015218D">
              <w:rPr>
                <w:noProof/>
                <w:webHidden/>
              </w:rPr>
              <w:fldChar w:fldCharType="begin"/>
            </w:r>
            <w:r w:rsidR="0015218D">
              <w:rPr>
                <w:noProof/>
                <w:webHidden/>
              </w:rPr>
              <w:instrText xml:space="preserve"> PAGEREF _Toc84939206 \h </w:instrText>
            </w:r>
            <w:r w:rsidR="0015218D">
              <w:rPr>
                <w:noProof/>
                <w:webHidden/>
              </w:rPr>
            </w:r>
            <w:r w:rsidR="0015218D">
              <w:rPr>
                <w:noProof/>
                <w:webHidden/>
              </w:rPr>
              <w:fldChar w:fldCharType="separate"/>
            </w:r>
            <w:r w:rsidR="0015218D">
              <w:rPr>
                <w:noProof/>
                <w:webHidden/>
              </w:rPr>
              <w:t>6</w:t>
            </w:r>
            <w:r w:rsidR="0015218D">
              <w:rPr>
                <w:noProof/>
                <w:webHidden/>
              </w:rPr>
              <w:fldChar w:fldCharType="end"/>
            </w:r>
          </w:hyperlink>
        </w:p>
        <w:p w14:paraId="7C2B4349" w14:textId="331FB534" w:rsidR="0015218D" w:rsidRDefault="00475C52">
          <w:pPr>
            <w:pStyle w:val="TOC2"/>
            <w:tabs>
              <w:tab w:val="right" w:leader="dot" w:pos="9350"/>
            </w:tabs>
            <w:rPr>
              <w:rFonts w:eastAsiaTheme="minorEastAsia"/>
              <w:noProof/>
              <w:sz w:val="22"/>
              <w:szCs w:val="22"/>
            </w:rPr>
          </w:pPr>
          <w:hyperlink w:anchor="_Toc84939207" w:history="1">
            <w:r w:rsidR="0015218D" w:rsidRPr="000537F2">
              <w:rPr>
                <w:rStyle w:val="Hyperlink"/>
                <w:noProof/>
              </w:rPr>
              <w:t>Previous US Attempts towards UHC</w:t>
            </w:r>
            <w:r w:rsidR="0015218D">
              <w:rPr>
                <w:noProof/>
                <w:webHidden/>
              </w:rPr>
              <w:tab/>
            </w:r>
            <w:r w:rsidR="0015218D">
              <w:rPr>
                <w:noProof/>
                <w:webHidden/>
              </w:rPr>
              <w:fldChar w:fldCharType="begin"/>
            </w:r>
            <w:r w:rsidR="0015218D">
              <w:rPr>
                <w:noProof/>
                <w:webHidden/>
              </w:rPr>
              <w:instrText xml:space="preserve"> PAGEREF _Toc84939207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22C145A0" w14:textId="170B4530" w:rsidR="0015218D" w:rsidRDefault="00475C52">
          <w:pPr>
            <w:pStyle w:val="TOC2"/>
            <w:tabs>
              <w:tab w:val="right" w:leader="dot" w:pos="9350"/>
            </w:tabs>
            <w:rPr>
              <w:rFonts w:eastAsiaTheme="minorEastAsia"/>
              <w:noProof/>
              <w:sz w:val="22"/>
              <w:szCs w:val="22"/>
            </w:rPr>
          </w:pPr>
          <w:hyperlink w:anchor="_Toc84939208" w:history="1">
            <w:r w:rsidR="0015218D" w:rsidRPr="000537F2">
              <w:rPr>
                <w:rStyle w:val="Hyperlink"/>
                <w:noProof/>
              </w:rPr>
              <w:t>Health Benefits Packages</w:t>
            </w:r>
            <w:r w:rsidR="0015218D">
              <w:rPr>
                <w:noProof/>
                <w:webHidden/>
              </w:rPr>
              <w:tab/>
            </w:r>
            <w:r w:rsidR="0015218D">
              <w:rPr>
                <w:noProof/>
                <w:webHidden/>
              </w:rPr>
              <w:fldChar w:fldCharType="begin"/>
            </w:r>
            <w:r w:rsidR="0015218D">
              <w:rPr>
                <w:noProof/>
                <w:webHidden/>
              </w:rPr>
              <w:instrText xml:space="preserve"> PAGEREF _Toc84939208 \h </w:instrText>
            </w:r>
            <w:r w:rsidR="0015218D">
              <w:rPr>
                <w:noProof/>
                <w:webHidden/>
              </w:rPr>
            </w:r>
            <w:r w:rsidR="0015218D">
              <w:rPr>
                <w:noProof/>
                <w:webHidden/>
              </w:rPr>
              <w:fldChar w:fldCharType="separate"/>
            </w:r>
            <w:r w:rsidR="0015218D">
              <w:rPr>
                <w:noProof/>
                <w:webHidden/>
              </w:rPr>
              <w:t>9</w:t>
            </w:r>
            <w:r w:rsidR="0015218D">
              <w:rPr>
                <w:noProof/>
                <w:webHidden/>
              </w:rPr>
              <w:fldChar w:fldCharType="end"/>
            </w:r>
          </w:hyperlink>
        </w:p>
        <w:p w14:paraId="6B98D993" w14:textId="4E3C1371" w:rsidR="0015218D" w:rsidRDefault="00475C52">
          <w:pPr>
            <w:pStyle w:val="TOC2"/>
            <w:tabs>
              <w:tab w:val="right" w:leader="dot" w:pos="9350"/>
            </w:tabs>
            <w:rPr>
              <w:rFonts w:eastAsiaTheme="minorEastAsia"/>
              <w:noProof/>
              <w:sz w:val="22"/>
              <w:szCs w:val="22"/>
            </w:rPr>
          </w:pPr>
          <w:hyperlink w:anchor="_Toc84939209" w:history="1">
            <w:r w:rsidR="0015218D" w:rsidRPr="000537F2">
              <w:rPr>
                <w:rStyle w:val="Hyperlink"/>
                <w:noProof/>
              </w:rPr>
              <w:t>The Present Research</w:t>
            </w:r>
            <w:r w:rsidR="0015218D">
              <w:rPr>
                <w:noProof/>
                <w:webHidden/>
              </w:rPr>
              <w:tab/>
            </w:r>
            <w:r w:rsidR="0015218D">
              <w:rPr>
                <w:noProof/>
                <w:webHidden/>
              </w:rPr>
              <w:fldChar w:fldCharType="begin"/>
            </w:r>
            <w:r w:rsidR="0015218D">
              <w:rPr>
                <w:noProof/>
                <w:webHidden/>
              </w:rPr>
              <w:instrText xml:space="preserve"> PAGEREF _Toc84939209 \h </w:instrText>
            </w:r>
            <w:r w:rsidR="0015218D">
              <w:rPr>
                <w:noProof/>
                <w:webHidden/>
              </w:rPr>
            </w:r>
            <w:r w:rsidR="0015218D">
              <w:rPr>
                <w:noProof/>
                <w:webHidden/>
              </w:rPr>
              <w:fldChar w:fldCharType="separate"/>
            </w:r>
            <w:r w:rsidR="0015218D">
              <w:rPr>
                <w:noProof/>
                <w:webHidden/>
              </w:rPr>
              <w:t>12</w:t>
            </w:r>
            <w:r w:rsidR="0015218D">
              <w:rPr>
                <w:noProof/>
                <w:webHidden/>
              </w:rPr>
              <w:fldChar w:fldCharType="end"/>
            </w:r>
          </w:hyperlink>
        </w:p>
        <w:p w14:paraId="61DFBD0F" w14:textId="546CB4CD" w:rsidR="0015218D" w:rsidRDefault="00475C52">
          <w:pPr>
            <w:pStyle w:val="TOC1"/>
            <w:tabs>
              <w:tab w:val="right" w:leader="dot" w:pos="9350"/>
            </w:tabs>
            <w:rPr>
              <w:rFonts w:eastAsiaTheme="minorEastAsia"/>
              <w:noProof/>
              <w:sz w:val="22"/>
              <w:szCs w:val="22"/>
            </w:rPr>
          </w:pPr>
          <w:hyperlink w:anchor="_Toc84939210" w:history="1">
            <w:r w:rsidR="0015218D" w:rsidRPr="000537F2">
              <w:rPr>
                <w:rStyle w:val="Hyperlink"/>
                <w:noProof/>
              </w:rPr>
              <w:t>Study 1</w:t>
            </w:r>
            <w:r w:rsidR="0015218D">
              <w:rPr>
                <w:noProof/>
                <w:webHidden/>
              </w:rPr>
              <w:tab/>
            </w:r>
            <w:r w:rsidR="0015218D">
              <w:rPr>
                <w:noProof/>
                <w:webHidden/>
              </w:rPr>
              <w:fldChar w:fldCharType="begin"/>
            </w:r>
            <w:r w:rsidR="0015218D">
              <w:rPr>
                <w:noProof/>
                <w:webHidden/>
              </w:rPr>
              <w:instrText xml:space="preserve"> PAGEREF _Toc84939210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5F64CE93" w14:textId="4A1AD29C" w:rsidR="0015218D" w:rsidRDefault="00475C52">
          <w:pPr>
            <w:pStyle w:val="TOC1"/>
            <w:tabs>
              <w:tab w:val="right" w:leader="dot" w:pos="9350"/>
            </w:tabs>
            <w:rPr>
              <w:rFonts w:eastAsiaTheme="minorEastAsia"/>
              <w:noProof/>
              <w:sz w:val="22"/>
              <w:szCs w:val="22"/>
            </w:rPr>
          </w:pPr>
          <w:hyperlink w:anchor="_Toc84939211" w:history="1">
            <w:r w:rsidR="0015218D" w:rsidRPr="000537F2">
              <w:rPr>
                <w:rStyle w:val="Hyperlink"/>
                <w:noProof/>
              </w:rPr>
              <w:t>Method</w:t>
            </w:r>
            <w:r w:rsidR="0015218D">
              <w:rPr>
                <w:noProof/>
                <w:webHidden/>
              </w:rPr>
              <w:tab/>
            </w:r>
            <w:r w:rsidR="0015218D">
              <w:rPr>
                <w:noProof/>
                <w:webHidden/>
              </w:rPr>
              <w:fldChar w:fldCharType="begin"/>
            </w:r>
            <w:r w:rsidR="0015218D">
              <w:rPr>
                <w:noProof/>
                <w:webHidden/>
              </w:rPr>
              <w:instrText xml:space="preserve"> PAGEREF _Toc84939211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3955CD59" w14:textId="03A7D420" w:rsidR="0015218D" w:rsidRDefault="00475C52">
          <w:pPr>
            <w:pStyle w:val="TOC2"/>
            <w:tabs>
              <w:tab w:val="right" w:leader="dot" w:pos="9350"/>
            </w:tabs>
            <w:rPr>
              <w:rFonts w:eastAsiaTheme="minorEastAsia"/>
              <w:noProof/>
              <w:sz w:val="22"/>
              <w:szCs w:val="22"/>
            </w:rPr>
          </w:pPr>
          <w:hyperlink w:anchor="_Toc84939212" w:history="1">
            <w:r w:rsidR="0015218D" w:rsidRPr="000537F2">
              <w:rPr>
                <w:rStyle w:val="Hyperlink"/>
                <w:noProof/>
              </w:rPr>
              <w:t>Participants</w:t>
            </w:r>
            <w:r w:rsidR="0015218D">
              <w:rPr>
                <w:noProof/>
                <w:webHidden/>
              </w:rPr>
              <w:tab/>
            </w:r>
            <w:r w:rsidR="0015218D">
              <w:rPr>
                <w:noProof/>
                <w:webHidden/>
              </w:rPr>
              <w:fldChar w:fldCharType="begin"/>
            </w:r>
            <w:r w:rsidR="0015218D">
              <w:rPr>
                <w:noProof/>
                <w:webHidden/>
              </w:rPr>
              <w:instrText xml:space="preserve"> PAGEREF _Toc84939212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2BB3910C" w14:textId="7C139F29" w:rsidR="0015218D" w:rsidRDefault="00475C52">
          <w:pPr>
            <w:pStyle w:val="TOC2"/>
            <w:tabs>
              <w:tab w:val="right" w:leader="dot" w:pos="9350"/>
            </w:tabs>
            <w:rPr>
              <w:rFonts w:eastAsiaTheme="minorEastAsia"/>
              <w:noProof/>
              <w:sz w:val="22"/>
              <w:szCs w:val="22"/>
            </w:rPr>
          </w:pPr>
          <w:hyperlink w:anchor="_Toc84939213" w:history="1">
            <w:r w:rsidR="0015218D" w:rsidRPr="000537F2">
              <w:rPr>
                <w:rStyle w:val="Hyperlink"/>
                <w:noProof/>
              </w:rPr>
              <w:t>Procedure</w:t>
            </w:r>
            <w:r w:rsidR="0015218D">
              <w:rPr>
                <w:noProof/>
                <w:webHidden/>
              </w:rPr>
              <w:tab/>
            </w:r>
            <w:r w:rsidR="0015218D">
              <w:rPr>
                <w:noProof/>
                <w:webHidden/>
              </w:rPr>
              <w:fldChar w:fldCharType="begin"/>
            </w:r>
            <w:r w:rsidR="0015218D">
              <w:rPr>
                <w:noProof/>
                <w:webHidden/>
              </w:rPr>
              <w:instrText xml:space="preserve"> PAGEREF _Toc84939213 \h </w:instrText>
            </w:r>
            <w:r w:rsidR="0015218D">
              <w:rPr>
                <w:noProof/>
                <w:webHidden/>
              </w:rPr>
            </w:r>
            <w:r w:rsidR="0015218D">
              <w:rPr>
                <w:noProof/>
                <w:webHidden/>
              </w:rPr>
              <w:fldChar w:fldCharType="separate"/>
            </w:r>
            <w:r w:rsidR="0015218D">
              <w:rPr>
                <w:noProof/>
                <w:webHidden/>
              </w:rPr>
              <w:t>14</w:t>
            </w:r>
            <w:r w:rsidR="0015218D">
              <w:rPr>
                <w:noProof/>
                <w:webHidden/>
              </w:rPr>
              <w:fldChar w:fldCharType="end"/>
            </w:r>
          </w:hyperlink>
        </w:p>
        <w:p w14:paraId="22D0384D" w14:textId="4DEC9FD5" w:rsidR="0015218D" w:rsidRDefault="00475C52">
          <w:pPr>
            <w:pStyle w:val="TOC2"/>
            <w:tabs>
              <w:tab w:val="right" w:leader="dot" w:pos="9350"/>
            </w:tabs>
            <w:rPr>
              <w:rFonts w:eastAsiaTheme="minorEastAsia"/>
              <w:noProof/>
              <w:sz w:val="22"/>
              <w:szCs w:val="22"/>
            </w:rPr>
          </w:pPr>
          <w:hyperlink w:anchor="_Toc84939214" w:history="1">
            <w:r w:rsidR="0015218D" w:rsidRPr="000537F2">
              <w:rPr>
                <w:rStyle w:val="Hyperlink"/>
                <w:noProof/>
              </w:rPr>
              <w:t>Measures</w:t>
            </w:r>
            <w:r w:rsidR="0015218D">
              <w:rPr>
                <w:noProof/>
                <w:webHidden/>
              </w:rPr>
              <w:tab/>
            </w:r>
            <w:r w:rsidR="0015218D">
              <w:rPr>
                <w:noProof/>
                <w:webHidden/>
              </w:rPr>
              <w:fldChar w:fldCharType="begin"/>
            </w:r>
            <w:r w:rsidR="0015218D">
              <w:rPr>
                <w:noProof/>
                <w:webHidden/>
              </w:rPr>
              <w:instrText xml:space="preserve"> PAGEREF _Toc84939214 \h </w:instrText>
            </w:r>
            <w:r w:rsidR="0015218D">
              <w:rPr>
                <w:noProof/>
                <w:webHidden/>
              </w:rPr>
            </w:r>
            <w:r w:rsidR="0015218D">
              <w:rPr>
                <w:noProof/>
                <w:webHidden/>
              </w:rPr>
              <w:fldChar w:fldCharType="separate"/>
            </w:r>
            <w:r w:rsidR="0015218D">
              <w:rPr>
                <w:noProof/>
                <w:webHidden/>
              </w:rPr>
              <w:t>15</w:t>
            </w:r>
            <w:r w:rsidR="0015218D">
              <w:rPr>
                <w:noProof/>
                <w:webHidden/>
              </w:rPr>
              <w:fldChar w:fldCharType="end"/>
            </w:r>
          </w:hyperlink>
        </w:p>
        <w:p w14:paraId="290CABA1" w14:textId="1EF3D2D7" w:rsidR="0015218D" w:rsidRDefault="00475C52">
          <w:pPr>
            <w:pStyle w:val="TOC2"/>
            <w:tabs>
              <w:tab w:val="right" w:leader="dot" w:pos="9350"/>
            </w:tabs>
            <w:rPr>
              <w:rFonts w:eastAsiaTheme="minorEastAsia"/>
              <w:noProof/>
              <w:sz w:val="22"/>
              <w:szCs w:val="22"/>
            </w:rPr>
          </w:pPr>
          <w:hyperlink w:anchor="_Toc84939215" w:history="1">
            <w:r w:rsidR="0015218D" w:rsidRPr="000537F2">
              <w:rPr>
                <w:rStyle w:val="Hyperlink"/>
                <w:noProof/>
              </w:rPr>
              <w:t>Power and Statistical Analyses</w:t>
            </w:r>
            <w:r w:rsidR="0015218D">
              <w:rPr>
                <w:noProof/>
                <w:webHidden/>
              </w:rPr>
              <w:tab/>
            </w:r>
            <w:r w:rsidR="0015218D">
              <w:rPr>
                <w:noProof/>
                <w:webHidden/>
              </w:rPr>
              <w:fldChar w:fldCharType="begin"/>
            </w:r>
            <w:r w:rsidR="0015218D">
              <w:rPr>
                <w:noProof/>
                <w:webHidden/>
              </w:rPr>
              <w:instrText xml:space="preserve"> PAGEREF _Toc84939215 \h </w:instrText>
            </w:r>
            <w:r w:rsidR="0015218D">
              <w:rPr>
                <w:noProof/>
                <w:webHidden/>
              </w:rPr>
            </w:r>
            <w:r w:rsidR="0015218D">
              <w:rPr>
                <w:noProof/>
                <w:webHidden/>
              </w:rPr>
              <w:fldChar w:fldCharType="separate"/>
            </w:r>
            <w:r w:rsidR="0015218D">
              <w:rPr>
                <w:noProof/>
                <w:webHidden/>
              </w:rPr>
              <w:t>16</w:t>
            </w:r>
            <w:r w:rsidR="0015218D">
              <w:rPr>
                <w:noProof/>
                <w:webHidden/>
              </w:rPr>
              <w:fldChar w:fldCharType="end"/>
            </w:r>
          </w:hyperlink>
        </w:p>
        <w:p w14:paraId="6621082B" w14:textId="2471340D" w:rsidR="0015218D" w:rsidRDefault="00475C52">
          <w:pPr>
            <w:pStyle w:val="TOC2"/>
            <w:tabs>
              <w:tab w:val="right" w:leader="dot" w:pos="9350"/>
            </w:tabs>
            <w:rPr>
              <w:rFonts w:eastAsiaTheme="minorEastAsia"/>
              <w:noProof/>
              <w:sz w:val="22"/>
              <w:szCs w:val="22"/>
            </w:rPr>
          </w:pPr>
          <w:hyperlink w:anchor="_Toc84939216" w:history="1">
            <w:r w:rsidR="0015218D" w:rsidRPr="000537F2">
              <w:rPr>
                <w:rStyle w:val="Hyperlink"/>
                <w:noProof/>
              </w:rPr>
              <w:t>Study 1 Hypothesis:</w:t>
            </w:r>
            <w:r w:rsidR="0015218D">
              <w:rPr>
                <w:noProof/>
                <w:webHidden/>
              </w:rPr>
              <w:tab/>
            </w:r>
            <w:r w:rsidR="0015218D">
              <w:rPr>
                <w:noProof/>
                <w:webHidden/>
              </w:rPr>
              <w:fldChar w:fldCharType="begin"/>
            </w:r>
            <w:r w:rsidR="0015218D">
              <w:rPr>
                <w:noProof/>
                <w:webHidden/>
              </w:rPr>
              <w:instrText xml:space="preserve"> PAGEREF _Toc84939216 \h </w:instrText>
            </w:r>
            <w:r w:rsidR="0015218D">
              <w:rPr>
                <w:noProof/>
                <w:webHidden/>
              </w:rPr>
            </w:r>
            <w:r w:rsidR="0015218D">
              <w:rPr>
                <w:noProof/>
                <w:webHidden/>
              </w:rPr>
              <w:fldChar w:fldCharType="separate"/>
            </w:r>
            <w:r w:rsidR="0015218D">
              <w:rPr>
                <w:noProof/>
                <w:webHidden/>
              </w:rPr>
              <w:t>17</w:t>
            </w:r>
            <w:r w:rsidR="0015218D">
              <w:rPr>
                <w:noProof/>
                <w:webHidden/>
              </w:rPr>
              <w:fldChar w:fldCharType="end"/>
            </w:r>
          </w:hyperlink>
        </w:p>
        <w:p w14:paraId="1C433ACE" w14:textId="1AAF1CEA" w:rsidR="0015218D" w:rsidRDefault="00475C52">
          <w:pPr>
            <w:pStyle w:val="TOC1"/>
            <w:tabs>
              <w:tab w:val="right" w:leader="dot" w:pos="9350"/>
            </w:tabs>
            <w:rPr>
              <w:rFonts w:eastAsiaTheme="minorEastAsia"/>
              <w:noProof/>
              <w:sz w:val="22"/>
              <w:szCs w:val="22"/>
            </w:rPr>
          </w:pPr>
          <w:hyperlink w:anchor="_Toc84939217" w:history="1">
            <w:r w:rsidR="0015218D" w:rsidRPr="000537F2">
              <w:rPr>
                <w:rStyle w:val="Hyperlink"/>
                <w:noProof/>
              </w:rPr>
              <w:t>Results</w:t>
            </w:r>
            <w:r w:rsidR="0015218D">
              <w:rPr>
                <w:noProof/>
                <w:webHidden/>
              </w:rPr>
              <w:tab/>
            </w:r>
            <w:r w:rsidR="0015218D">
              <w:rPr>
                <w:noProof/>
                <w:webHidden/>
              </w:rPr>
              <w:fldChar w:fldCharType="begin"/>
            </w:r>
            <w:r w:rsidR="0015218D">
              <w:rPr>
                <w:noProof/>
                <w:webHidden/>
              </w:rPr>
              <w:instrText xml:space="preserve"> PAGEREF _Toc84939217 \h </w:instrText>
            </w:r>
            <w:r w:rsidR="0015218D">
              <w:rPr>
                <w:noProof/>
                <w:webHidden/>
              </w:rPr>
            </w:r>
            <w:r w:rsidR="0015218D">
              <w:rPr>
                <w:noProof/>
                <w:webHidden/>
              </w:rPr>
              <w:fldChar w:fldCharType="separate"/>
            </w:r>
            <w:r w:rsidR="0015218D">
              <w:rPr>
                <w:noProof/>
                <w:webHidden/>
              </w:rPr>
              <w:t>17</w:t>
            </w:r>
            <w:r w:rsidR="0015218D">
              <w:rPr>
                <w:noProof/>
                <w:webHidden/>
              </w:rPr>
              <w:fldChar w:fldCharType="end"/>
            </w:r>
          </w:hyperlink>
        </w:p>
        <w:p w14:paraId="5A33BADD" w14:textId="3394E162" w:rsidR="0015218D" w:rsidRDefault="00475C52">
          <w:pPr>
            <w:pStyle w:val="TOC2"/>
            <w:tabs>
              <w:tab w:val="right" w:leader="dot" w:pos="9350"/>
            </w:tabs>
            <w:rPr>
              <w:rFonts w:eastAsiaTheme="minorEastAsia"/>
              <w:noProof/>
              <w:sz w:val="22"/>
              <w:szCs w:val="22"/>
            </w:rPr>
          </w:pPr>
          <w:hyperlink w:anchor="_Toc84939218" w:history="1">
            <w:r w:rsidR="0015218D" w:rsidRPr="000537F2">
              <w:rPr>
                <w:rStyle w:val="Hyperlink"/>
                <w:noProof/>
              </w:rPr>
              <w:t>Qualitative results</w:t>
            </w:r>
            <w:r w:rsidR="0015218D">
              <w:rPr>
                <w:noProof/>
                <w:webHidden/>
              </w:rPr>
              <w:tab/>
            </w:r>
            <w:r w:rsidR="0015218D">
              <w:rPr>
                <w:noProof/>
                <w:webHidden/>
              </w:rPr>
              <w:fldChar w:fldCharType="begin"/>
            </w:r>
            <w:r w:rsidR="0015218D">
              <w:rPr>
                <w:noProof/>
                <w:webHidden/>
              </w:rPr>
              <w:instrText xml:space="preserve"> PAGEREF _Toc84939218 \h </w:instrText>
            </w:r>
            <w:r w:rsidR="0015218D">
              <w:rPr>
                <w:noProof/>
                <w:webHidden/>
              </w:rPr>
            </w:r>
            <w:r w:rsidR="0015218D">
              <w:rPr>
                <w:noProof/>
                <w:webHidden/>
              </w:rPr>
              <w:fldChar w:fldCharType="separate"/>
            </w:r>
            <w:r w:rsidR="0015218D">
              <w:rPr>
                <w:noProof/>
                <w:webHidden/>
              </w:rPr>
              <w:t>19</w:t>
            </w:r>
            <w:r w:rsidR="0015218D">
              <w:rPr>
                <w:noProof/>
                <w:webHidden/>
              </w:rPr>
              <w:fldChar w:fldCharType="end"/>
            </w:r>
          </w:hyperlink>
        </w:p>
        <w:p w14:paraId="0D949BD0" w14:textId="4F3A7F7A" w:rsidR="0015218D" w:rsidRDefault="00475C52">
          <w:pPr>
            <w:pStyle w:val="TOC1"/>
            <w:tabs>
              <w:tab w:val="right" w:leader="dot" w:pos="9350"/>
            </w:tabs>
            <w:rPr>
              <w:rFonts w:eastAsiaTheme="minorEastAsia"/>
              <w:noProof/>
              <w:sz w:val="22"/>
              <w:szCs w:val="22"/>
            </w:rPr>
          </w:pPr>
          <w:hyperlink w:anchor="_Toc84939219" w:history="1">
            <w:r w:rsidR="0015218D" w:rsidRPr="000537F2">
              <w:rPr>
                <w:rStyle w:val="Hyperlink"/>
                <w:noProof/>
              </w:rPr>
              <w:t>Discussion</w:t>
            </w:r>
            <w:r w:rsidR="0015218D">
              <w:rPr>
                <w:noProof/>
                <w:webHidden/>
              </w:rPr>
              <w:tab/>
            </w:r>
            <w:r w:rsidR="0015218D">
              <w:rPr>
                <w:noProof/>
                <w:webHidden/>
              </w:rPr>
              <w:fldChar w:fldCharType="begin"/>
            </w:r>
            <w:r w:rsidR="0015218D">
              <w:rPr>
                <w:noProof/>
                <w:webHidden/>
              </w:rPr>
              <w:instrText xml:space="preserve"> PAGEREF _Toc84939219 \h </w:instrText>
            </w:r>
            <w:r w:rsidR="0015218D">
              <w:rPr>
                <w:noProof/>
                <w:webHidden/>
              </w:rPr>
            </w:r>
            <w:r w:rsidR="0015218D">
              <w:rPr>
                <w:noProof/>
                <w:webHidden/>
              </w:rPr>
              <w:fldChar w:fldCharType="separate"/>
            </w:r>
            <w:r w:rsidR="0015218D">
              <w:rPr>
                <w:noProof/>
                <w:webHidden/>
              </w:rPr>
              <w:t>21</w:t>
            </w:r>
            <w:r w:rsidR="0015218D">
              <w:rPr>
                <w:noProof/>
                <w:webHidden/>
              </w:rPr>
              <w:fldChar w:fldCharType="end"/>
            </w:r>
          </w:hyperlink>
        </w:p>
        <w:p w14:paraId="192A20C7" w14:textId="3CEDA73C" w:rsidR="0015218D" w:rsidRDefault="00475C52">
          <w:pPr>
            <w:pStyle w:val="TOC1"/>
            <w:tabs>
              <w:tab w:val="right" w:leader="dot" w:pos="9350"/>
            </w:tabs>
            <w:rPr>
              <w:rFonts w:eastAsiaTheme="minorEastAsia"/>
              <w:noProof/>
              <w:sz w:val="22"/>
              <w:szCs w:val="22"/>
            </w:rPr>
          </w:pPr>
          <w:hyperlink w:anchor="_Toc84939220" w:history="1">
            <w:r w:rsidR="0015218D" w:rsidRPr="000537F2">
              <w:rPr>
                <w:rStyle w:val="Hyperlink"/>
                <w:noProof/>
              </w:rPr>
              <w:t>Study 2</w:t>
            </w:r>
            <w:r w:rsidR="0015218D">
              <w:rPr>
                <w:noProof/>
                <w:webHidden/>
              </w:rPr>
              <w:tab/>
            </w:r>
            <w:r w:rsidR="0015218D">
              <w:rPr>
                <w:noProof/>
                <w:webHidden/>
              </w:rPr>
              <w:fldChar w:fldCharType="begin"/>
            </w:r>
            <w:r w:rsidR="0015218D">
              <w:rPr>
                <w:noProof/>
                <w:webHidden/>
              </w:rPr>
              <w:instrText xml:space="preserve"> PAGEREF _Toc84939220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00383E33" w14:textId="14A4F018" w:rsidR="0015218D" w:rsidRDefault="00475C52">
          <w:pPr>
            <w:pStyle w:val="TOC1"/>
            <w:tabs>
              <w:tab w:val="right" w:leader="dot" w:pos="9350"/>
            </w:tabs>
            <w:rPr>
              <w:rFonts w:eastAsiaTheme="minorEastAsia"/>
              <w:noProof/>
              <w:sz w:val="22"/>
              <w:szCs w:val="22"/>
            </w:rPr>
          </w:pPr>
          <w:hyperlink w:anchor="_Toc84939221" w:history="1">
            <w:r w:rsidR="0015218D" w:rsidRPr="000537F2">
              <w:rPr>
                <w:rStyle w:val="Hyperlink"/>
                <w:noProof/>
              </w:rPr>
              <w:t>Method</w:t>
            </w:r>
            <w:r w:rsidR="0015218D">
              <w:rPr>
                <w:noProof/>
                <w:webHidden/>
              </w:rPr>
              <w:tab/>
            </w:r>
            <w:r w:rsidR="0015218D">
              <w:rPr>
                <w:noProof/>
                <w:webHidden/>
              </w:rPr>
              <w:fldChar w:fldCharType="begin"/>
            </w:r>
            <w:r w:rsidR="0015218D">
              <w:rPr>
                <w:noProof/>
                <w:webHidden/>
              </w:rPr>
              <w:instrText xml:space="preserve"> PAGEREF _Toc84939221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08B6DE15" w14:textId="69E66E92" w:rsidR="0015218D" w:rsidRDefault="00475C52">
          <w:pPr>
            <w:pStyle w:val="TOC2"/>
            <w:tabs>
              <w:tab w:val="right" w:leader="dot" w:pos="9350"/>
            </w:tabs>
            <w:rPr>
              <w:rFonts w:eastAsiaTheme="minorEastAsia"/>
              <w:noProof/>
              <w:sz w:val="22"/>
              <w:szCs w:val="22"/>
            </w:rPr>
          </w:pPr>
          <w:hyperlink w:anchor="_Toc84939222" w:history="1">
            <w:r w:rsidR="0015218D" w:rsidRPr="000537F2">
              <w:rPr>
                <w:rStyle w:val="Hyperlink"/>
                <w:noProof/>
              </w:rPr>
              <w:t>Participants</w:t>
            </w:r>
            <w:r w:rsidR="0015218D">
              <w:rPr>
                <w:noProof/>
                <w:webHidden/>
              </w:rPr>
              <w:tab/>
            </w:r>
            <w:r w:rsidR="0015218D">
              <w:rPr>
                <w:noProof/>
                <w:webHidden/>
              </w:rPr>
              <w:fldChar w:fldCharType="begin"/>
            </w:r>
            <w:r w:rsidR="0015218D">
              <w:rPr>
                <w:noProof/>
                <w:webHidden/>
              </w:rPr>
              <w:instrText xml:space="preserve"> PAGEREF _Toc84939222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6A727DE8" w14:textId="77C95F8B" w:rsidR="0015218D" w:rsidRDefault="00475C52">
          <w:pPr>
            <w:pStyle w:val="TOC2"/>
            <w:tabs>
              <w:tab w:val="right" w:leader="dot" w:pos="9350"/>
            </w:tabs>
            <w:rPr>
              <w:rFonts w:eastAsiaTheme="minorEastAsia"/>
              <w:noProof/>
              <w:sz w:val="22"/>
              <w:szCs w:val="22"/>
            </w:rPr>
          </w:pPr>
          <w:hyperlink w:anchor="_Toc84939223" w:history="1">
            <w:r w:rsidR="0015218D" w:rsidRPr="000537F2">
              <w:rPr>
                <w:rStyle w:val="Hyperlink"/>
                <w:noProof/>
              </w:rPr>
              <w:t>Procedure</w:t>
            </w:r>
            <w:r w:rsidR="0015218D">
              <w:rPr>
                <w:noProof/>
                <w:webHidden/>
              </w:rPr>
              <w:tab/>
            </w:r>
            <w:r w:rsidR="0015218D">
              <w:rPr>
                <w:noProof/>
                <w:webHidden/>
              </w:rPr>
              <w:fldChar w:fldCharType="begin"/>
            </w:r>
            <w:r w:rsidR="0015218D">
              <w:rPr>
                <w:noProof/>
                <w:webHidden/>
              </w:rPr>
              <w:instrText xml:space="preserve"> PAGEREF _Toc84939223 \h </w:instrText>
            </w:r>
            <w:r w:rsidR="0015218D">
              <w:rPr>
                <w:noProof/>
                <w:webHidden/>
              </w:rPr>
            </w:r>
            <w:r w:rsidR="0015218D">
              <w:rPr>
                <w:noProof/>
                <w:webHidden/>
              </w:rPr>
              <w:fldChar w:fldCharType="separate"/>
            </w:r>
            <w:r w:rsidR="0015218D">
              <w:rPr>
                <w:noProof/>
                <w:webHidden/>
              </w:rPr>
              <w:t>23</w:t>
            </w:r>
            <w:r w:rsidR="0015218D">
              <w:rPr>
                <w:noProof/>
                <w:webHidden/>
              </w:rPr>
              <w:fldChar w:fldCharType="end"/>
            </w:r>
          </w:hyperlink>
        </w:p>
        <w:p w14:paraId="455510ED" w14:textId="124E20A0" w:rsidR="0015218D" w:rsidRDefault="00475C52">
          <w:pPr>
            <w:pStyle w:val="TOC2"/>
            <w:tabs>
              <w:tab w:val="right" w:leader="dot" w:pos="9350"/>
            </w:tabs>
            <w:rPr>
              <w:rFonts w:eastAsiaTheme="minorEastAsia"/>
              <w:noProof/>
              <w:sz w:val="22"/>
              <w:szCs w:val="22"/>
            </w:rPr>
          </w:pPr>
          <w:hyperlink w:anchor="_Toc84939224" w:history="1">
            <w:r w:rsidR="0015218D" w:rsidRPr="000537F2">
              <w:rPr>
                <w:rStyle w:val="Hyperlink"/>
                <w:noProof/>
              </w:rPr>
              <w:t>Measures</w:t>
            </w:r>
            <w:r w:rsidR="0015218D">
              <w:rPr>
                <w:noProof/>
                <w:webHidden/>
              </w:rPr>
              <w:tab/>
            </w:r>
            <w:r w:rsidR="0015218D">
              <w:rPr>
                <w:noProof/>
                <w:webHidden/>
              </w:rPr>
              <w:fldChar w:fldCharType="begin"/>
            </w:r>
            <w:r w:rsidR="0015218D">
              <w:rPr>
                <w:noProof/>
                <w:webHidden/>
              </w:rPr>
              <w:instrText xml:space="preserve"> PAGEREF _Toc84939224 \h </w:instrText>
            </w:r>
            <w:r w:rsidR="0015218D">
              <w:rPr>
                <w:noProof/>
                <w:webHidden/>
              </w:rPr>
            </w:r>
            <w:r w:rsidR="0015218D">
              <w:rPr>
                <w:noProof/>
                <w:webHidden/>
              </w:rPr>
              <w:fldChar w:fldCharType="separate"/>
            </w:r>
            <w:r w:rsidR="0015218D">
              <w:rPr>
                <w:noProof/>
                <w:webHidden/>
              </w:rPr>
              <w:t>24</w:t>
            </w:r>
            <w:r w:rsidR="0015218D">
              <w:rPr>
                <w:noProof/>
                <w:webHidden/>
              </w:rPr>
              <w:fldChar w:fldCharType="end"/>
            </w:r>
          </w:hyperlink>
        </w:p>
        <w:p w14:paraId="6B7734FA" w14:textId="58B9A07C" w:rsidR="0015218D" w:rsidRDefault="00475C52">
          <w:pPr>
            <w:pStyle w:val="TOC2"/>
            <w:tabs>
              <w:tab w:val="right" w:leader="dot" w:pos="9350"/>
            </w:tabs>
            <w:rPr>
              <w:rFonts w:eastAsiaTheme="minorEastAsia"/>
              <w:noProof/>
              <w:sz w:val="22"/>
              <w:szCs w:val="22"/>
            </w:rPr>
          </w:pPr>
          <w:hyperlink w:anchor="_Toc84939225" w:history="1">
            <w:r w:rsidR="0015218D" w:rsidRPr="000537F2">
              <w:rPr>
                <w:rStyle w:val="Hyperlink"/>
                <w:noProof/>
              </w:rPr>
              <w:t>Power and Statistical Analyses</w:t>
            </w:r>
            <w:r w:rsidR="0015218D">
              <w:rPr>
                <w:noProof/>
                <w:webHidden/>
              </w:rPr>
              <w:tab/>
            </w:r>
            <w:r w:rsidR="0015218D">
              <w:rPr>
                <w:noProof/>
                <w:webHidden/>
              </w:rPr>
              <w:fldChar w:fldCharType="begin"/>
            </w:r>
            <w:r w:rsidR="0015218D">
              <w:rPr>
                <w:noProof/>
                <w:webHidden/>
              </w:rPr>
              <w:instrText xml:space="preserve"> PAGEREF _Toc84939225 \h </w:instrText>
            </w:r>
            <w:r w:rsidR="0015218D">
              <w:rPr>
                <w:noProof/>
                <w:webHidden/>
              </w:rPr>
            </w:r>
            <w:r w:rsidR="0015218D">
              <w:rPr>
                <w:noProof/>
                <w:webHidden/>
              </w:rPr>
              <w:fldChar w:fldCharType="separate"/>
            </w:r>
            <w:r w:rsidR="0015218D">
              <w:rPr>
                <w:noProof/>
                <w:webHidden/>
              </w:rPr>
              <w:t>26</w:t>
            </w:r>
            <w:r w:rsidR="0015218D">
              <w:rPr>
                <w:noProof/>
                <w:webHidden/>
              </w:rPr>
              <w:fldChar w:fldCharType="end"/>
            </w:r>
          </w:hyperlink>
        </w:p>
        <w:p w14:paraId="573855B4" w14:textId="34900EDB" w:rsidR="0015218D" w:rsidRDefault="00475C52">
          <w:pPr>
            <w:pStyle w:val="TOC2"/>
            <w:tabs>
              <w:tab w:val="right" w:leader="dot" w:pos="9350"/>
            </w:tabs>
            <w:rPr>
              <w:rFonts w:eastAsiaTheme="minorEastAsia"/>
              <w:noProof/>
              <w:sz w:val="22"/>
              <w:szCs w:val="22"/>
            </w:rPr>
          </w:pPr>
          <w:hyperlink w:anchor="_Toc84939226" w:history="1">
            <w:r w:rsidR="0015218D" w:rsidRPr="000537F2">
              <w:rPr>
                <w:rStyle w:val="Hyperlink"/>
                <w:noProof/>
              </w:rPr>
              <w:t>Study 2 Hypothesis:</w:t>
            </w:r>
            <w:r w:rsidR="0015218D">
              <w:rPr>
                <w:noProof/>
                <w:webHidden/>
              </w:rPr>
              <w:tab/>
            </w:r>
            <w:r w:rsidR="0015218D">
              <w:rPr>
                <w:noProof/>
                <w:webHidden/>
              </w:rPr>
              <w:fldChar w:fldCharType="begin"/>
            </w:r>
            <w:r w:rsidR="0015218D">
              <w:rPr>
                <w:noProof/>
                <w:webHidden/>
              </w:rPr>
              <w:instrText xml:space="preserve"> PAGEREF _Toc84939226 \h </w:instrText>
            </w:r>
            <w:r w:rsidR="0015218D">
              <w:rPr>
                <w:noProof/>
                <w:webHidden/>
              </w:rPr>
            </w:r>
            <w:r w:rsidR="0015218D">
              <w:rPr>
                <w:noProof/>
                <w:webHidden/>
              </w:rPr>
              <w:fldChar w:fldCharType="separate"/>
            </w:r>
            <w:r w:rsidR="0015218D">
              <w:rPr>
                <w:noProof/>
                <w:webHidden/>
              </w:rPr>
              <w:t>27</w:t>
            </w:r>
            <w:r w:rsidR="0015218D">
              <w:rPr>
                <w:noProof/>
                <w:webHidden/>
              </w:rPr>
              <w:fldChar w:fldCharType="end"/>
            </w:r>
          </w:hyperlink>
        </w:p>
        <w:p w14:paraId="273CB009" w14:textId="4F2DC9C6" w:rsidR="0015218D" w:rsidRDefault="00475C52">
          <w:pPr>
            <w:pStyle w:val="TOC1"/>
            <w:tabs>
              <w:tab w:val="right" w:leader="dot" w:pos="9350"/>
            </w:tabs>
            <w:rPr>
              <w:rFonts w:eastAsiaTheme="minorEastAsia"/>
              <w:noProof/>
              <w:sz w:val="22"/>
              <w:szCs w:val="22"/>
            </w:rPr>
          </w:pPr>
          <w:hyperlink w:anchor="_Toc84939227" w:history="1">
            <w:r w:rsidR="0015218D" w:rsidRPr="000537F2">
              <w:rPr>
                <w:rStyle w:val="Hyperlink"/>
                <w:noProof/>
              </w:rPr>
              <w:t>Results</w:t>
            </w:r>
            <w:r w:rsidR="0015218D">
              <w:rPr>
                <w:noProof/>
                <w:webHidden/>
              </w:rPr>
              <w:tab/>
            </w:r>
            <w:r w:rsidR="0015218D">
              <w:rPr>
                <w:noProof/>
                <w:webHidden/>
              </w:rPr>
              <w:fldChar w:fldCharType="begin"/>
            </w:r>
            <w:r w:rsidR="0015218D">
              <w:rPr>
                <w:noProof/>
                <w:webHidden/>
              </w:rPr>
              <w:instrText xml:space="preserve"> PAGEREF _Toc84939227 \h </w:instrText>
            </w:r>
            <w:r w:rsidR="0015218D">
              <w:rPr>
                <w:noProof/>
                <w:webHidden/>
              </w:rPr>
            </w:r>
            <w:r w:rsidR="0015218D">
              <w:rPr>
                <w:noProof/>
                <w:webHidden/>
              </w:rPr>
              <w:fldChar w:fldCharType="separate"/>
            </w:r>
            <w:r w:rsidR="0015218D">
              <w:rPr>
                <w:noProof/>
                <w:webHidden/>
              </w:rPr>
              <w:t>28</w:t>
            </w:r>
            <w:r w:rsidR="0015218D">
              <w:rPr>
                <w:noProof/>
                <w:webHidden/>
              </w:rPr>
              <w:fldChar w:fldCharType="end"/>
            </w:r>
          </w:hyperlink>
        </w:p>
        <w:p w14:paraId="5E3A1459" w14:textId="3BEB741F" w:rsidR="0015218D" w:rsidRDefault="00475C52">
          <w:pPr>
            <w:pStyle w:val="TOC2"/>
            <w:tabs>
              <w:tab w:val="right" w:leader="dot" w:pos="9350"/>
            </w:tabs>
            <w:rPr>
              <w:rFonts w:eastAsiaTheme="minorEastAsia"/>
              <w:noProof/>
              <w:sz w:val="22"/>
              <w:szCs w:val="22"/>
            </w:rPr>
          </w:pPr>
          <w:hyperlink w:anchor="_Toc84939228" w:history="1">
            <w:r w:rsidR="0015218D" w:rsidRPr="000537F2">
              <w:rPr>
                <w:rStyle w:val="Hyperlink"/>
                <w:noProof/>
              </w:rPr>
              <w:t>Proposed Mediational Effects</w:t>
            </w:r>
            <w:r w:rsidR="0015218D">
              <w:rPr>
                <w:noProof/>
                <w:webHidden/>
              </w:rPr>
              <w:tab/>
            </w:r>
            <w:r w:rsidR="0015218D">
              <w:rPr>
                <w:noProof/>
                <w:webHidden/>
              </w:rPr>
              <w:fldChar w:fldCharType="begin"/>
            </w:r>
            <w:r w:rsidR="0015218D">
              <w:rPr>
                <w:noProof/>
                <w:webHidden/>
              </w:rPr>
              <w:instrText xml:space="preserve"> PAGEREF _Toc84939228 \h </w:instrText>
            </w:r>
            <w:r w:rsidR="0015218D">
              <w:rPr>
                <w:noProof/>
                <w:webHidden/>
              </w:rPr>
            </w:r>
            <w:r w:rsidR="0015218D">
              <w:rPr>
                <w:noProof/>
                <w:webHidden/>
              </w:rPr>
              <w:fldChar w:fldCharType="separate"/>
            </w:r>
            <w:r w:rsidR="0015218D">
              <w:rPr>
                <w:noProof/>
                <w:webHidden/>
              </w:rPr>
              <w:t>30</w:t>
            </w:r>
            <w:r w:rsidR="0015218D">
              <w:rPr>
                <w:noProof/>
                <w:webHidden/>
              </w:rPr>
              <w:fldChar w:fldCharType="end"/>
            </w:r>
          </w:hyperlink>
        </w:p>
        <w:p w14:paraId="752B7451" w14:textId="76B0C3A4" w:rsidR="0015218D" w:rsidRDefault="00475C52">
          <w:pPr>
            <w:pStyle w:val="TOC2"/>
            <w:tabs>
              <w:tab w:val="right" w:leader="dot" w:pos="9350"/>
            </w:tabs>
            <w:rPr>
              <w:rFonts w:eastAsiaTheme="minorEastAsia"/>
              <w:noProof/>
              <w:sz w:val="22"/>
              <w:szCs w:val="22"/>
            </w:rPr>
          </w:pPr>
          <w:hyperlink w:anchor="_Toc84939229" w:history="1">
            <w:r w:rsidR="0015218D" w:rsidRPr="000537F2">
              <w:rPr>
                <w:rStyle w:val="Hyperlink"/>
                <w:noProof/>
              </w:rPr>
              <w:t>Moderating Effect of Numeracy</w:t>
            </w:r>
            <w:r w:rsidR="0015218D">
              <w:rPr>
                <w:noProof/>
                <w:webHidden/>
              </w:rPr>
              <w:tab/>
            </w:r>
            <w:r w:rsidR="0015218D">
              <w:rPr>
                <w:noProof/>
                <w:webHidden/>
              </w:rPr>
              <w:fldChar w:fldCharType="begin"/>
            </w:r>
            <w:r w:rsidR="0015218D">
              <w:rPr>
                <w:noProof/>
                <w:webHidden/>
              </w:rPr>
              <w:instrText xml:space="preserve"> PAGEREF _Toc84939229 \h </w:instrText>
            </w:r>
            <w:r w:rsidR="0015218D">
              <w:rPr>
                <w:noProof/>
                <w:webHidden/>
              </w:rPr>
            </w:r>
            <w:r w:rsidR="0015218D">
              <w:rPr>
                <w:noProof/>
                <w:webHidden/>
              </w:rPr>
              <w:fldChar w:fldCharType="separate"/>
            </w:r>
            <w:r w:rsidR="0015218D">
              <w:rPr>
                <w:noProof/>
                <w:webHidden/>
              </w:rPr>
              <w:t>32</w:t>
            </w:r>
            <w:r w:rsidR="0015218D">
              <w:rPr>
                <w:noProof/>
                <w:webHidden/>
              </w:rPr>
              <w:fldChar w:fldCharType="end"/>
            </w:r>
          </w:hyperlink>
        </w:p>
        <w:p w14:paraId="1F1A4D66" w14:textId="354A1BAF" w:rsidR="0015218D" w:rsidRDefault="00475C52">
          <w:pPr>
            <w:pStyle w:val="TOC2"/>
            <w:tabs>
              <w:tab w:val="right" w:leader="dot" w:pos="9350"/>
            </w:tabs>
            <w:rPr>
              <w:rFonts w:eastAsiaTheme="minorEastAsia"/>
              <w:noProof/>
              <w:sz w:val="22"/>
              <w:szCs w:val="22"/>
            </w:rPr>
          </w:pPr>
          <w:hyperlink w:anchor="_Toc84939230" w:history="1">
            <w:r w:rsidR="0015218D" w:rsidRPr="000537F2">
              <w:rPr>
                <w:rStyle w:val="Hyperlink"/>
                <w:noProof/>
              </w:rPr>
              <w:t>Qualitative results</w:t>
            </w:r>
            <w:r w:rsidR="0015218D">
              <w:rPr>
                <w:noProof/>
                <w:webHidden/>
              </w:rPr>
              <w:tab/>
            </w:r>
            <w:r w:rsidR="0015218D">
              <w:rPr>
                <w:noProof/>
                <w:webHidden/>
              </w:rPr>
              <w:fldChar w:fldCharType="begin"/>
            </w:r>
            <w:r w:rsidR="0015218D">
              <w:rPr>
                <w:noProof/>
                <w:webHidden/>
              </w:rPr>
              <w:instrText xml:space="preserve"> PAGEREF _Toc84939230 \h </w:instrText>
            </w:r>
            <w:r w:rsidR="0015218D">
              <w:rPr>
                <w:noProof/>
                <w:webHidden/>
              </w:rPr>
            </w:r>
            <w:r w:rsidR="0015218D">
              <w:rPr>
                <w:noProof/>
                <w:webHidden/>
              </w:rPr>
              <w:fldChar w:fldCharType="separate"/>
            </w:r>
            <w:r w:rsidR="0015218D">
              <w:rPr>
                <w:noProof/>
                <w:webHidden/>
              </w:rPr>
              <w:t>33</w:t>
            </w:r>
            <w:r w:rsidR="0015218D">
              <w:rPr>
                <w:noProof/>
                <w:webHidden/>
              </w:rPr>
              <w:fldChar w:fldCharType="end"/>
            </w:r>
          </w:hyperlink>
        </w:p>
        <w:p w14:paraId="4F181334" w14:textId="74BAEB25" w:rsidR="0015218D" w:rsidRDefault="00475C52">
          <w:pPr>
            <w:pStyle w:val="TOC1"/>
            <w:tabs>
              <w:tab w:val="right" w:leader="dot" w:pos="9350"/>
            </w:tabs>
            <w:rPr>
              <w:rFonts w:eastAsiaTheme="minorEastAsia"/>
              <w:noProof/>
              <w:sz w:val="22"/>
              <w:szCs w:val="22"/>
            </w:rPr>
          </w:pPr>
          <w:hyperlink w:anchor="_Toc84939231" w:history="1">
            <w:r w:rsidR="0015218D" w:rsidRPr="000537F2">
              <w:rPr>
                <w:rStyle w:val="Hyperlink"/>
                <w:noProof/>
              </w:rPr>
              <w:t>Discussion</w:t>
            </w:r>
            <w:r w:rsidR="0015218D">
              <w:rPr>
                <w:noProof/>
                <w:webHidden/>
              </w:rPr>
              <w:tab/>
            </w:r>
            <w:r w:rsidR="0015218D">
              <w:rPr>
                <w:noProof/>
                <w:webHidden/>
              </w:rPr>
              <w:fldChar w:fldCharType="begin"/>
            </w:r>
            <w:r w:rsidR="0015218D">
              <w:rPr>
                <w:noProof/>
                <w:webHidden/>
              </w:rPr>
              <w:instrText xml:space="preserve"> PAGEREF _Toc84939231 \h </w:instrText>
            </w:r>
            <w:r w:rsidR="0015218D">
              <w:rPr>
                <w:noProof/>
                <w:webHidden/>
              </w:rPr>
            </w:r>
            <w:r w:rsidR="0015218D">
              <w:rPr>
                <w:noProof/>
                <w:webHidden/>
              </w:rPr>
              <w:fldChar w:fldCharType="separate"/>
            </w:r>
            <w:r w:rsidR="0015218D">
              <w:rPr>
                <w:noProof/>
                <w:webHidden/>
              </w:rPr>
              <w:t>34</w:t>
            </w:r>
            <w:r w:rsidR="0015218D">
              <w:rPr>
                <w:noProof/>
                <w:webHidden/>
              </w:rPr>
              <w:fldChar w:fldCharType="end"/>
            </w:r>
          </w:hyperlink>
        </w:p>
        <w:p w14:paraId="69A580DD" w14:textId="2D160A12" w:rsidR="0015218D" w:rsidRDefault="00475C52">
          <w:pPr>
            <w:pStyle w:val="TOC1"/>
            <w:tabs>
              <w:tab w:val="right" w:leader="dot" w:pos="9350"/>
            </w:tabs>
            <w:rPr>
              <w:rFonts w:eastAsiaTheme="minorEastAsia"/>
              <w:noProof/>
              <w:sz w:val="22"/>
              <w:szCs w:val="22"/>
            </w:rPr>
          </w:pPr>
          <w:hyperlink w:anchor="_Toc84939232" w:history="1">
            <w:r w:rsidR="0015218D" w:rsidRPr="000537F2">
              <w:rPr>
                <w:rStyle w:val="Hyperlink"/>
                <w:noProof/>
              </w:rPr>
              <w:t>Limitations</w:t>
            </w:r>
            <w:r w:rsidR="0015218D">
              <w:rPr>
                <w:noProof/>
                <w:webHidden/>
              </w:rPr>
              <w:tab/>
            </w:r>
            <w:r w:rsidR="0015218D">
              <w:rPr>
                <w:noProof/>
                <w:webHidden/>
              </w:rPr>
              <w:fldChar w:fldCharType="begin"/>
            </w:r>
            <w:r w:rsidR="0015218D">
              <w:rPr>
                <w:noProof/>
                <w:webHidden/>
              </w:rPr>
              <w:instrText xml:space="preserve"> PAGEREF _Toc84939232 \h </w:instrText>
            </w:r>
            <w:r w:rsidR="0015218D">
              <w:rPr>
                <w:noProof/>
                <w:webHidden/>
              </w:rPr>
            </w:r>
            <w:r w:rsidR="0015218D">
              <w:rPr>
                <w:noProof/>
                <w:webHidden/>
              </w:rPr>
              <w:fldChar w:fldCharType="separate"/>
            </w:r>
            <w:r w:rsidR="0015218D">
              <w:rPr>
                <w:noProof/>
                <w:webHidden/>
              </w:rPr>
              <w:t>38</w:t>
            </w:r>
            <w:r w:rsidR="0015218D">
              <w:rPr>
                <w:noProof/>
                <w:webHidden/>
              </w:rPr>
              <w:fldChar w:fldCharType="end"/>
            </w:r>
          </w:hyperlink>
        </w:p>
        <w:p w14:paraId="0D4D895C" w14:textId="5B67E864" w:rsidR="0015218D" w:rsidRDefault="00475C52">
          <w:pPr>
            <w:pStyle w:val="TOC1"/>
            <w:tabs>
              <w:tab w:val="right" w:leader="dot" w:pos="9350"/>
            </w:tabs>
            <w:rPr>
              <w:rFonts w:eastAsiaTheme="minorEastAsia"/>
              <w:noProof/>
              <w:sz w:val="22"/>
              <w:szCs w:val="22"/>
            </w:rPr>
          </w:pPr>
          <w:hyperlink w:anchor="_Toc84939233" w:history="1">
            <w:r w:rsidR="0015218D" w:rsidRPr="000537F2">
              <w:rPr>
                <w:rStyle w:val="Hyperlink"/>
                <w:noProof/>
              </w:rPr>
              <w:t>Future Directions</w:t>
            </w:r>
            <w:r w:rsidR="0015218D">
              <w:rPr>
                <w:noProof/>
                <w:webHidden/>
              </w:rPr>
              <w:tab/>
            </w:r>
            <w:r w:rsidR="0015218D">
              <w:rPr>
                <w:noProof/>
                <w:webHidden/>
              </w:rPr>
              <w:fldChar w:fldCharType="begin"/>
            </w:r>
            <w:r w:rsidR="0015218D">
              <w:rPr>
                <w:noProof/>
                <w:webHidden/>
              </w:rPr>
              <w:instrText xml:space="preserve"> PAGEREF _Toc84939233 \h </w:instrText>
            </w:r>
            <w:r w:rsidR="0015218D">
              <w:rPr>
                <w:noProof/>
                <w:webHidden/>
              </w:rPr>
            </w:r>
            <w:r w:rsidR="0015218D">
              <w:rPr>
                <w:noProof/>
                <w:webHidden/>
              </w:rPr>
              <w:fldChar w:fldCharType="separate"/>
            </w:r>
            <w:r w:rsidR="0015218D">
              <w:rPr>
                <w:noProof/>
                <w:webHidden/>
              </w:rPr>
              <w:t>38</w:t>
            </w:r>
            <w:r w:rsidR="0015218D">
              <w:rPr>
                <w:noProof/>
                <w:webHidden/>
              </w:rPr>
              <w:fldChar w:fldCharType="end"/>
            </w:r>
          </w:hyperlink>
        </w:p>
        <w:p w14:paraId="729B578D" w14:textId="293B8482" w:rsidR="0015218D" w:rsidRDefault="00475C52">
          <w:pPr>
            <w:pStyle w:val="TOC1"/>
            <w:tabs>
              <w:tab w:val="right" w:leader="dot" w:pos="9350"/>
            </w:tabs>
            <w:rPr>
              <w:rFonts w:eastAsiaTheme="minorEastAsia"/>
              <w:noProof/>
              <w:sz w:val="22"/>
              <w:szCs w:val="22"/>
            </w:rPr>
          </w:pPr>
          <w:hyperlink w:anchor="_Toc84939234" w:history="1">
            <w:r w:rsidR="0015218D" w:rsidRPr="000537F2">
              <w:rPr>
                <w:rStyle w:val="Hyperlink"/>
                <w:noProof/>
              </w:rPr>
              <w:t>Appendix A</w:t>
            </w:r>
            <w:r w:rsidR="0015218D">
              <w:rPr>
                <w:noProof/>
                <w:webHidden/>
              </w:rPr>
              <w:tab/>
            </w:r>
            <w:r w:rsidR="0015218D">
              <w:rPr>
                <w:noProof/>
                <w:webHidden/>
              </w:rPr>
              <w:fldChar w:fldCharType="begin"/>
            </w:r>
            <w:r w:rsidR="0015218D">
              <w:rPr>
                <w:noProof/>
                <w:webHidden/>
              </w:rPr>
              <w:instrText xml:space="preserve"> PAGEREF _Toc84939234 \h </w:instrText>
            </w:r>
            <w:r w:rsidR="0015218D">
              <w:rPr>
                <w:noProof/>
                <w:webHidden/>
              </w:rPr>
            </w:r>
            <w:r w:rsidR="0015218D">
              <w:rPr>
                <w:noProof/>
                <w:webHidden/>
              </w:rPr>
              <w:fldChar w:fldCharType="separate"/>
            </w:r>
            <w:r w:rsidR="0015218D">
              <w:rPr>
                <w:noProof/>
                <w:webHidden/>
              </w:rPr>
              <w:t>40</w:t>
            </w:r>
            <w:r w:rsidR="0015218D">
              <w:rPr>
                <w:noProof/>
                <w:webHidden/>
              </w:rPr>
              <w:fldChar w:fldCharType="end"/>
            </w:r>
          </w:hyperlink>
        </w:p>
        <w:p w14:paraId="4C7AA0DA" w14:textId="0EAF01F2" w:rsidR="0015218D" w:rsidRDefault="00475C52">
          <w:pPr>
            <w:pStyle w:val="TOC1"/>
            <w:tabs>
              <w:tab w:val="right" w:leader="dot" w:pos="9350"/>
            </w:tabs>
            <w:rPr>
              <w:rFonts w:eastAsiaTheme="minorEastAsia"/>
              <w:noProof/>
              <w:sz w:val="22"/>
              <w:szCs w:val="22"/>
            </w:rPr>
          </w:pPr>
          <w:hyperlink w:anchor="_Toc84939235" w:history="1">
            <w:r w:rsidR="0015218D" w:rsidRPr="000537F2">
              <w:rPr>
                <w:rStyle w:val="Hyperlink"/>
                <w:noProof/>
              </w:rPr>
              <w:t>Appendix B</w:t>
            </w:r>
            <w:r w:rsidR="0015218D">
              <w:rPr>
                <w:noProof/>
                <w:webHidden/>
              </w:rPr>
              <w:tab/>
            </w:r>
            <w:r w:rsidR="0015218D">
              <w:rPr>
                <w:noProof/>
                <w:webHidden/>
              </w:rPr>
              <w:fldChar w:fldCharType="begin"/>
            </w:r>
            <w:r w:rsidR="0015218D">
              <w:rPr>
                <w:noProof/>
                <w:webHidden/>
              </w:rPr>
              <w:instrText xml:space="preserve"> PAGEREF _Toc84939235 \h </w:instrText>
            </w:r>
            <w:r w:rsidR="0015218D">
              <w:rPr>
                <w:noProof/>
                <w:webHidden/>
              </w:rPr>
            </w:r>
            <w:r w:rsidR="0015218D">
              <w:rPr>
                <w:noProof/>
                <w:webHidden/>
              </w:rPr>
              <w:fldChar w:fldCharType="separate"/>
            </w:r>
            <w:r w:rsidR="0015218D">
              <w:rPr>
                <w:noProof/>
                <w:webHidden/>
              </w:rPr>
              <w:t>46</w:t>
            </w:r>
            <w:r w:rsidR="0015218D">
              <w:rPr>
                <w:noProof/>
                <w:webHidden/>
              </w:rPr>
              <w:fldChar w:fldCharType="end"/>
            </w:r>
          </w:hyperlink>
        </w:p>
        <w:p w14:paraId="1779A2F0" w14:textId="3C130239" w:rsidR="0015218D" w:rsidRDefault="00475C52">
          <w:pPr>
            <w:pStyle w:val="TOC1"/>
            <w:tabs>
              <w:tab w:val="right" w:leader="dot" w:pos="9350"/>
            </w:tabs>
            <w:rPr>
              <w:rFonts w:eastAsiaTheme="minorEastAsia"/>
              <w:noProof/>
              <w:sz w:val="22"/>
              <w:szCs w:val="22"/>
            </w:rPr>
          </w:pPr>
          <w:hyperlink w:anchor="_Toc84939236" w:history="1">
            <w:r w:rsidR="0015218D" w:rsidRPr="000537F2">
              <w:rPr>
                <w:rStyle w:val="Hyperlink"/>
                <w:noProof/>
              </w:rPr>
              <w:t>References</w:t>
            </w:r>
            <w:r w:rsidR="0015218D">
              <w:rPr>
                <w:noProof/>
                <w:webHidden/>
              </w:rPr>
              <w:tab/>
            </w:r>
            <w:r w:rsidR="0015218D">
              <w:rPr>
                <w:noProof/>
                <w:webHidden/>
              </w:rPr>
              <w:fldChar w:fldCharType="begin"/>
            </w:r>
            <w:r w:rsidR="0015218D">
              <w:rPr>
                <w:noProof/>
                <w:webHidden/>
              </w:rPr>
              <w:instrText xml:space="preserve"> PAGEREF _Toc84939236 \h </w:instrText>
            </w:r>
            <w:r w:rsidR="0015218D">
              <w:rPr>
                <w:noProof/>
                <w:webHidden/>
              </w:rPr>
            </w:r>
            <w:r w:rsidR="0015218D">
              <w:rPr>
                <w:noProof/>
                <w:webHidden/>
              </w:rPr>
              <w:fldChar w:fldCharType="separate"/>
            </w:r>
            <w:r w:rsidR="0015218D">
              <w:rPr>
                <w:noProof/>
                <w:webHidden/>
              </w:rPr>
              <w:t>55</w:t>
            </w:r>
            <w:r w:rsidR="0015218D">
              <w:rPr>
                <w:noProof/>
                <w:webHidden/>
              </w:rPr>
              <w:fldChar w:fldCharType="end"/>
            </w:r>
          </w:hyperlink>
        </w:p>
        <w:p w14:paraId="43542FA3" w14:textId="306C9F90"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4939202"/>
      <w:r>
        <w:rPr>
          <w:color w:val="auto"/>
          <w:sz w:val="24"/>
          <w:szCs w:val="24"/>
        </w:rPr>
        <w:lastRenderedPageBreak/>
        <w:t>Abstract</w:t>
      </w:r>
      <w:bookmarkEnd w:id="1"/>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xml:space="preserve">: Study 1 (N=189) was a 2(pre-post)x3(condition) mixed-subjects design. Participants </w:t>
      </w:r>
      <w:r>
        <w:t xml:space="preserve">were randomly assigned to one of three conditions: 1) building an HBP exercise; 2) reviewing a pre-selected HBP; 3) completing an uninformative control exercise. </w:t>
      </w:r>
      <w:r>
        <w:rPr>
          <w:rFonts w:cstheme="minorHAnsi"/>
        </w:rPr>
        <w:t xml:space="preserve">Study 2 (N=412) was a 2(pre-post)x2(condition) mixed-subjects design with random assignment to either building an HBP or reading WHO pamphlets about UHC. </w:t>
      </w:r>
      <w:r>
        <w:t xml:space="preserve">HBP building used the “Choosing Healthplans All Together” (CHAT) simulation exercise where participants constructed their own HBP by allocating a limited set of resources to benefit types (e.g. dental) and choosing scope of coverage (basic-to-high). </w:t>
      </w:r>
      <w:r>
        <w:rPr>
          <w:rFonts w:cstheme="minorHAnsi"/>
        </w:rPr>
        <w:t xml:space="preserve">Support for UHC was our primary outcome measure; perceived equality (i.e.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907D6C">
      <w:pPr>
        <w:spacing w:line="480" w:lineRule="auto"/>
        <w:ind w:firstLine="720"/>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the intervention and objective </w:t>
      </w:r>
      <w:r>
        <w:rPr>
          <w:rFonts w:cstheme="minorHAnsi"/>
        </w:rPr>
        <w:lastRenderedPageBreak/>
        <w:t xml:space="preserve">numeracy. 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2" w:name="_Toc84939203"/>
      <w:r w:rsidRPr="00352544">
        <w:rPr>
          <w:color w:val="auto"/>
          <w:sz w:val="24"/>
          <w:szCs w:val="24"/>
        </w:rPr>
        <w:t>Introduction</w:t>
      </w:r>
      <w:bookmarkEnd w:id="2"/>
    </w:p>
    <w:p w14:paraId="129E0781" w14:textId="207E0713" w:rsidR="00481107" w:rsidRPr="00352544" w:rsidRDefault="008C12F4" w:rsidP="00907D6C">
      <w:pPr>
        <w:pStyle w:val="FirstParagraph"/>
        <w:spacing w:line="480" w:lineRule="auto"/>
        <w:ind w:firstLine="720"/>
      </w:pPr>
      <w:r w:rsidRPr="00352544">
        <w:t>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Roco 2014). An additional 21.3% of Americans are underinsured, defined as unsustainable health spending, with 10% of household income going to health costs</w:t>
      </w:r>
      <w:r w:rsidR="004657B6">
        <w:t xml:space="preserve"> </w:t>
      </w:r>
      <w:r w:rsidRPr="00352544">
        <w:t>(Schoen et al. 2005). Because healthcare spending is unsustainable for people who are uninsured or underinsured, the majority of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w:t>
      </w:r>
      <w:proofErr w:type="spellStart"/>
      <w:r w:rsidRPr="00352544">
        <w:t>Papanicolas</w:t>
      </w:r>
      <w:proofErr w:type="spellEnd"/>
      <w:r w:rsidRPr="00352544">
        <w:t xml:space="preserve">, </w:t>
      </w:r>
      <w:proofErr w:type="spellStart"/>
      <w:r w:rsidRPr="00352544">
        <w:t>Woskie</w:t>
      </w:r>
      <w:proofErr w:type="spellEnd"/>
      <w:r w:rsidRPr="00352544">
        <w:t>,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Hsiao, Cheng, and Yip 2019). UHC increases healthcare coverage, resulting in lower </w:t>
      </w:r>
      <w:r w:rsidRPr="00352544">
        <w:lastRenderedPageBreak/>
        <w:t>mortality and better overall health in the population (Panpiemras et al. 2011; Galvani et al. 2017). While there are clear benefits to UHC in the US, only 28.2% Americans support doing so (Holahan and Karpman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 w:name="_Toc84939204"/>
      <w:bookmarkStart w:id="4" w:name="inadequacies-with-our-current-system"/>
      <w:r w:rsidRPr="00352544">
        <w:rPr>
          <w:color w:val="auto"/>
          <w:sz w:val="24"/>
          <w:szCs w:val="24"/>
        </w:rPr>
        <w:t>Inadequacies with our current system</w:t>
      </w:r>
      <w:bookmarkEnd w:id="3"/>
    </w:p>
    <w:p w14:paraId="39CD0F79" w14:textId="427B7464"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2014 ;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Labouff 2016). Medical debt is partly due to extreme cost differences in care; The US pays approximately twice as much as peer countries for medical procedures and pharmaceuticals (Anderson et al. 2003; Papanicolas, Woskie, and Jha 2018; Tikkanen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value. This is </w:t>
      </w:r>
      <w:r w:rsidR="00E579A7">
        <w:t>because</w:t>
      </w:r>
      <w:r w:rsidRPr="00352544">
        <w:t xml:space="preserve"> insurers share the benefits from the cost of implementation with </w:t>
      </w:r>
      <w:r w:rsidRPr="00352544">
        <w:lastRenderedPageBreak/>
        <w:t>their competitors. The US health system has high waste due to the lack of centralized payment and distribution as well (Shrank, Rogstad,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Kochanek, Xu, and Arias 2020). This is distressing when we consider that up to 50% the care provided is not evidence based (Manchikanti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(Tikkanen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5" w:name="_Toc84939205"/>
      <w:bookmarkStart w:id="6" w:name="benefits-of-universal-health-care"/>
      <w:bookmarkEnd w:id="4"/>
      <w:r w:rsidRPr="00352544">
        <w:rPr>
          <w:color w:val="auto"/>
          <w:sz w:val="24"/>
          <w:szCs w:val="24"/>
        </w:rPr>
        <w:t>Benefits of Universal Health Care</w:t>
      </w:r>
      <w:bookmarkEnd w:id="5"/>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(Panpiemras et al. 2011; William C. Hsiao, Cheng, and Yip 2019). This improvement in coverage is vital. In the US, the uninsured and underinsured are between 25-40% more likely to die, leading to 44,000 deaths per year, rivalling the impact (42,000 deaths) of kidney disease (Wilper et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(Bichay 2020). Half of the saved cost is due to reduced cost of medical goods and administrative spending (0.37% GDP) and most of the rest is due to improved health outcomes (0.2% GDP). Current waste in the US system due to administrative costs could be reduced by 33-53% with the adoption of UHC (Scheinker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(Manchikanti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7" w:name="_Toc84939206"/>
      <w:bookmarkStart w:id="8" w:name="Xf439dfc4f3d98142a1ebf5250520c329000a75a"/>
      <w:bookmarkEnd w:id="6"/>
      <w:r w:rsidRPr="00352544">
        <w:rPr>
          <w:color w:val="auto"/>
          <w:sz w:val="24"/>
          <w:szCs w:val="24"/>
        </w:rPr>
        <w:t>Opposition and Support to Universal Health Care</w:t>
      </w:r>
      <w:bookmarkEnd w:id="7"/>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 xml:space="preserve">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(Holahan and Karpman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(Holahan and Karpman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9" w:name="_Toc84939207"/>
      <w:bookmarkStart w:id="10" w:name="previous-us-attempts-towards-uhc"/>
      <w:bookmarkEnd w:id="8"/>
      <w:r w:rsidRPr="00352544">
        <w:rPr>
          <w:color w:val="auto"/>
          <w:sz w:val="24"/>
          <w:szCs w:val="24"/>
        </w:rPr>
        <w:t>Previous US Attempts towards UHC</w:t>
      </w:r>
      <w:bookmarkEnd w:id="9"/>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11" w:name="_Toc84939208"/>
      <w:bookmarkStart w:id="12" w:name="health-benefits-packages"/>
      <w:bookmarkEnd w:id="10"/>
      <w:r w:rsidRPr="00352544">
        <w:rPr>
          <w:color w:val="auto"/>
          <w:sz w:val="24"/>
          <w:szCs w:val="24"/>
        </w:rPr>
        <w:t>Health Benefits Packages</w:t>
      </w:r>
      <w:bookmarkEnd w:id="11"/>
    </w:p>
    <w:p w14:paraId="1DD34E59" w14:textId="4132A58F" w:rsidR="00481107" w:rsidRPr="00352544" w:rsidRDefault="008C12F4" w:rsidP="00907D6C">
      <w:pPr>
        <w:pStyle w:val="FirstParagraph"/>
        <w:spacing w:line="480" w:lineRule="auto"/>
        <w:ind w:firstLine="720"/>
      </w:pPr>
      <w:r w:rsidRPr="00352544">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w:t>
      </w:r>
      <w:r w:rsidR="00C57359">
        <w:t>B</w:t>
      </w:r>
      <w:r w:rsidRPr="00352544">
        <w:t xml:space="preserve">enefits </w:t>
      </w:r>
      <w:r w:rsidR="00C57359">
        <w:t>P</w:t>
      </w:r>
      <w:r w:rsidRPr="00352544">
        <w:t>ackage (HBP). A HBP is defined by three factors (Glassman et al. 2016).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 xml:space="preserve">In the American system of health care, many experts agree that efficiency and quality of care are unlikely to be improved without an HBP like system, combining a well-defined framework with the legal specificity necessary for regulation (Chalkidou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(Odokonyero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(Agyepong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Danis, Biddle, and Goold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Emphasizing the necessary nature of tradeoffs or compromises in medical care and doing so in a clear and easy to understand way is vital. Developed by Goold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amount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Danis, Biddle, and Dorr Goold 2002; M. Danis, Biddle, and Goold 2004; Goold et al. 2005).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203A76E9" w:rsidR="00481107" w:rsidRPr="00352544" w:rsidRDefault="008C12F4" w:rsidP="00907D6C">
      <w:pPr>
        <w:pStyle w:val="BodyText"/>
        <w:spacing w:line="480" w:lineRule="auto"/>
        <w:ind w:firstLine="720"/>
      </w:pPr>
      <w:r w:rsidRPr="00352544">
        <w:t xml:space="preserve">It is important to note that the CHAT exercise is particularly valuable because it is a hands-on exercise </w:t>
      </w:r>
      <w:r w:rsidR="002D5025">
        <w:t>and not</w:t>
      </w:r>
      <w:r w:rsidRPr="00352544">
        <w:t xml:space="preserve"> a simple informational intervention. Work by Wegier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(Haidet et al. 2004). Active instruction is also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13" w:name="_Toc84939209"/>
      <w:bookmarkStart w:id="14" w:name="the-present-research"/>
      <w:bookmarkEnd w:id="12"/>
      <w:r w:rsidRPr="00352544">
        <w:rPr>
          <w:color w:val="auto"/>
          <w:sz w:val="24"/>
          <w:szCs w:val="24"/>
        </w:rPr>
        <w:t>The Present Research</w:t>
      </w:r>
      <w:bookmarkEnd w:id="13"/>
    </w:p>
    <w:p w14:paraId="147718E0" w14:textId="4AFFEC31" w:rsidR="00481107"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5AD34865" w14:textId="6AB57B05" w:rsidR="001E3A02" w:rsidRPr="001E3A02" w:rsidRDefault="001E3A02" w:rsidP="001E3A02">
      <w:pPr>
        <w:pStyle w:val="Heading1"/>
        <w:spacing w:line="480" w:lineRule="auto"/>
        <w:rPr>
          <w:b w:val="0"/>
          <w:bCs w:val="0"/>
          <w:color w:val="auto"/>
        </w:rPr>
      </w:pPr>
      <w:bookmarkStart w:id="15" w:name="_Toc84939210"/>
      <w:r w:rsidRPr="001E3A02">
        <w:rPr>
          <w:b w:val="0"/>
          <w:bCs w:val="0"/>
          <w:color w:val="auto"/>
          <w:sz w:val="28"/>
          <w:szCs w:val="28"/>
        </w:rPr>
        <w:t xml:space="preserve">Study </w:t>
      </w:r>
      <w:r>
        <w:rPr>
          <w:b w:val="0"/>
          <w:bCs w:val="0"/>
          <w:color w:val="auto"/>
          <w:sz w:val="28"/>
          <w:szCs w:val="28"/>
        </w:rPr>
        <w:t>1</w:t>
      </w:r>
      <w:bookmarkEnd w:id="15"/>
    </w:p>
    <w:p w14:paraId="768D1E29" w14:textId="7AAC6714" w:rsidR="001E3A02" w:rsidRPr="00352544" w:rsidDel="00BB00EC" w:rsidRDefault="001E3A02" w:rsidP="001E3A02">
      <w:pPr>
        <w:pStyle w:val="BodyText"/>
        <w:spacing w:line="480" w:lineRule="auto"/>
        <w:rPr>
          <w:del w:id="16" w:author="Sean Duan" w:date="2021-10-27T14:57:00Z"/>
        </w:rPr>
      </w:pPr>
    </w:p>
    <w:p w14:paraId="5714FA4D" w14:textId="4116A78E" w:rsidR="001E3A02" w:rsidRPr="001E3A02" w:rsidDel="00BB00EC" w:rsidRDefault="001E3A02" w:rsidP="001E3A02">
      <w:pPr>
        <w:pStyle w:val="BodyText"/>
        <w:rPr>
          <w:del w:id="17" w:author="Sean Duan" w:date="2021-10-27T14:57:00Z"/>
        </w:rPr>
      </w:pPr>
    </w:p>
    <w:p w14:paraId="3801FF2D" w14:textId="77777777" w:rsidR="00481107" w:rsidRPr="00352544" w:rsidRDefault="008C12F4" w:rsidP="00945302">
      <w:pPr>
        <w:pStyle w:val="Heading1"/>
        <w:spacing w:line="480" w:lineRule="auto"/>
        <w:rPr>
          <w:color w:val="auto"/>
          <w:sz w:val="24"/>
          <w:szCs w:val="24"/>
        </w:rPr>
      </w:pPr>
      <w:bookmarkStart w:id="18" w:name="_Toc84939211"/>
      <w:bookmarkStart w:id="19" w:name="method"/>
      <w:bookmarkEnd w:id="0"/>
      <w:bookmarkEnd w:id="14"/>
      <w:r w:rsidRPr="00352544">
        <w:rPr>
          <w:color w:val="auto"/>
          <w:sz w:val="24"/>
          <w:szCs w:val="24"/>
        </w:rPr>
        <w:t>Method</w:t>
      </w:r>
      <w:bookmarkEnd w:id="18"/>
    </w:p>
    <w:p w14:paraId="3FA724DC" w14:textId="77777777" w:rsidR="00481107" w:rsidRPr="00352544" w:rsidRDefault="008C12F4" w:rsidP="00945302">
      <w:pPr>
        <w:pStyle w:val="Heading2"/>
        <w:spacing w:line="480" w:lineRule="auto"/>
        <w:rPr>
          <w:color w:val="auto"/>
          <w:sz w:val="24"/>
          <w:szCs w:val="24"/>
        </w:rPr>
      </w:pPr>
      <w:bookmarkStart w:id="20" w:name="_Toc84939212"/>
      <w:bookmarkStart w:id="21" w:name="participants"/>
      <w:r w:rsidRPr="00352544">
        <w:rPr>
          <w:color w:val="auto"/>
          <w:sz w:val="24"/>
          <w:szCs w:val="24"/>
        </w:rPr>
        <w:t>Participants</w:t>
      </w:r>
      <w:bookmarkEnd w:id="20"/>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22" w:name="_Toc84939213"/>
      <w:bookmarkStart w:id="23" w:name="procedure"/>
      <w:bookmarkEnd w:id="21"/>
      <w:r w:rsidRPr="00352544">
        <w:rPr>
          <w:color w:val="auto"/>
          <w:sz w:val="24"/>
          <w:szCs w:val="24"/>
        </w:rPr>
        <w:lastRenderedPageBreak/>
        <w:t>Procedure</w:t>
      </w:r>
      <w:bookmarkEnd w:id="22"/>
    </w:p>
    <w:p w14:paraId="3E3B3554" w14:textId="3F48636D" w:rsidR="00481107" w:rsidRPr="00352544" w:rsidRDefault="008C12F4" w:rsidP="00907D6C">
      <w:pPr>
        <w:pStyle w:val="FirstParagraph"/>
        <w:spacing w:line="480" w:lineRule="auto"/>
        <w:ind w:firstLine="720"/>
      </w:pPr>
      <w:r w:rsidRPr="00352544">
        <w:t xml:space="preserve">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(e.g. dental) and choosing scope of coverage (basic-to-high). The HBP is represented by a ‘game board’ with several sections representing the different benefit types and with the scope of coverage represented by subdivisions in those sections. Each of these sections can be added to the HBP by paying a cost in </w:t>
      </w:r>
      <w:r w:rsidR="00B22A48">
        <w:t>point</w:t>
      </w:r>
      <w:r w:rsidRPr="00352544">
        <w:t xml:space="preserve">s representative of </w:t>
      </w:r>
      <w:r w:rsidR="007766D5" w:rsidRPr="00352544">
        <w:t>its</w:t>
      </w:r>
      <w:r w:rsidRPr="00352544">
        <w:t xml:space="preserve"> approximate relative cost in the US. </w:t>
      </w:r>
      <w:r w:rsidR="007766D5">
        <w:t xml:space="preserve">For example, </w:t>
      </w:r>
      <w:r w:rsidRPr="00352544">
        <w:t>‘</w:t>
      </w:r>
      <w:r w:rsidR="007766D5">
        <w:t>b</w:t>
      </w:r>
      <w:r w:rsidRPr="00352544">
        <w:t>asic’ dental care (regular cleanings and examinations every 6 months, with minimal dental care), cost</w:t>
      </w:r>
      <w:r w:rsidR="007766D5">
        <w:t>s</w:t>
      </w:r>
      <w:r w:rsidRPr="00352544">
        <w:t xml:space="preserve"> 2 </w:t>
      </w:r>
      <w:r w:rsidR="00B22A48">
        <w:t>point</w:t>
      </w:r>
      <w:r w:rsidRPr="00352544">
        <w:t>s</w:t>
      </w:r>
      <w:r w:rsidR="007766D5">
        <w:t>;</w:t>
      </w:r>
      <w:r w:rsidRPr="00352544">
        <w:t xml:space="preserve"> </w:t>
      </w:r>
      <w:r w:rsidR="007766D5">
        <w:t>U</w:t>
      </w:r>
      <w:r w:rsidRPr="00352544">
        <w:t>pgrad</w:t>
      </w:r>
      <w:r w:rsidR="007766D5">
        <w:t>ing</w:t>
      </w:r>
      <w:r w:rsidRPr="00352544">
        <w:t xml:space="preserve"> to ‘medium’ dental care (everything in ‘basic,’ plus complete dental care including repairs and crowns), would cost 4 additional </w:t>
      </w:r>
      <w:r w:rsidR="00B22A48">
        <w:t>point</w:t>
      </w:r>
      <w:r w:rsidRPr="00352544">
        <w:t xml:space="preserve">s, </w:t>
      </w:r>
      <w:r w:rsidR="007766D5">
        <w:t xml:space="preserve">for a total cost of </w:t>
      </w:r>
      <w:r w:rsidRPr="00352544">
        <w:t xml:space="preserve">6 </w:t>
      </w:r>
      <w:r w:rsidR="00B22A48">
        <w:t>point</w:t>
      </w:r>
      <w:r w:rsidRPr="00352544">
        <w:t xml:space="preserve">s. Participants have a total of 47 </w:t>
      </w:r>
      <w:r w:rsidR="00B22A48">
        <w:t>point</w:t>
      </w:r>
      <w:r w:rsidRPr="00352544">
        <w:t>s to use to design their HBP. Trade-offs are enforced as complete coverage is not possible with the limited resources. The core of the exercise is a simplified version of choosing priorities for a health care system.</w:t>
      </w:r>
    </w:p>
    <w:p w14:paraId="00799A35" w14:textId="63E40542"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completed CHAT exercise. The HBP in our passive intervention condition, consisted of the </w:t>
      </w:r>
      <w:r w:rsidRPr="00352544">
        <w:lastRenderedPageBreak/>
        <w:t xml:space="preserve">consensus choices for health insurance found by Danis et al. (2002). Our control condition was similar to the active intervention </w:t>
      </w:r>
      <w:r w:rsidR="008230BB" w:rsidRPr="00352544">
        <w:t>condition but</w:t>
      </w:r>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24" w:name="_Toc84939214"/>
      <w:bookmarkStart w:id="25" w:name="measures"/>
      <w:bookmarkEnd w:id="23"/>
      <w:r w:rsidRPr="00352544">
        <w:rPr>
          <w:color w:val="auto"/>
          <w:sz w:val="24"/>
          <w:szCs w:val="24"/>
        </w:rPr>
        <w:t>Measures</w:t>
      </w:r>
      <w:bookmarkEnd w:id="24"/>
    </w:p>
    <w:p w14:paraId="0C382C1D" w14:textId="5C68371C" w:rsidR="00481107" w:rsidRPr="00352544" w:rsidRDefault="008C12F4" w:rsidP="00907D6C">
      <w:pPr>
        <w:pStyle w:val="FirstParagraph"/>
        <w:spacing w:line="480" w:lineRule="auto"/>
        <w:ind w:firstLine="720"/>
      </w:pPr>
      <w:r w:rsidRPr="00352544">
        <w:t>The primary outcome measure was the support for UHC scale, adapted from Shen &amp; Labouff (2013), measured both pre and post-test. The scale was comprised of 4 items measuring support for UHC, which were averaged after reverse scoring the third item (e.g. “Access to medical care and insurance is a basic, inherent right of man”</w:t>
      </w:r>
      <w:r w:rsidR="008230BB" w:rsidRPr="00352544">
        <w:t>). Each</w:t>
      </w:r>
      <w:r w:rsidRPr="00352544">
        <w:t xml:space="preserve"> item was measured on a </w:t>
      </w:r>
      <w:del w:id="26" w:author="Sean Duan" w:date="2021-10-28T13:10:00Z">
        <w:r w:rsidRPr="00352544" w:rsidDel="00981118">
          <w:delText>7 point</w:delText>
        </w:r>
      </w:del>
      <w:ins w:id="27" w:author="Sean Duan" w:date="2021-10-28T13:10:00Z">
        <w:r w:rsidR="00981118" w:rsidRPr="00352544">
          <w:t>7-point</w:t>
        </w:r>
      </w:ins>
      <w:r w:rsidRPr="00352544">
        <w:t xml:space="preserve"> Likert scale from 1 (strongly disagree) to 7 (strongly agree); see Appendix B for item wording.</w:t>
      </w:r>
    </w:p>
    <w:p w14:paraId="6201072F" w14:textId="42855161" w:rsidR="00481107" w:rsidRPr="00352544" w:rsidRDefault="008C12F4" w:rsidP="00907D6C">
      <w:pPr>
        <w:pStyle w:val="BodyText"/>
        <w:spacing w:line="480" w:lineRule="auto"/>
        <w:ind w:firstLine="720"/>
      </w:pPr>
      <w:r w:rsidRPr="00352544">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free-response question asking about the </w:t>
      </w:r>
      <w:r w:rsidR="00263093" w:rsidRPr="00352544">
        <w:t>subject’s</w:t>
      </w:r>
      <w:r w:rsidRPr="00352544">
        <w:t xml:space="preserve"> thoughts about the exercise they just </w:t>
      </w:r>
      <w:r w:rsidRPr="00352544">
        <w:lastRenderedPageBreak/>
        <w:t>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28" w:name="_Toc84939215"/>
      <w:bookmarkStart w:id="29" w:name="power-and-statistical-analyses"/>
      <w:bookmarkEnd w:id="25"/>
      <w:r w:rsidRPr="00352544">
        <w:rPr>
          <w:color w:val="auto"/>
          <w:sz w:val="24"/>
          <w:szCs w:val="24"/>
        </w:rPr>
        <w:t>Power and Statistical Analyses</w:t>
      </w:r>
      <w:bookmarkEnd w:id="28"/>
    </w:p>
    <w:p w14:paraId="57C4816E" w14:textId="52C9015B"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r w:rsidR="00CA69BE" w:rsidRPr="00352544">
        <w:t>control)</w:t>
      </w:r>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All tests were conducted in R and were considered statistically significant when P &lt; .</w:t>
      </w:r>
      <w:commentRangeStart w:id="30"/>
      <w:r w:rsidRPr="00352544">
        <w:t>05</w:t>
      </w:r>
      <w:commentRangeEnd w:id="30"/>
      <w:r w:rsidR="00D97F16">
        <w:rPr>
          <w:rStyle w:val="CommentReference"/>
        </w:rPr>
        <w:commentReference w:id="30"/>
      </w:r>
      <w:r w:rsidRPr="00352544">
        <w:t>.</w:t>
      </w:r>
    </w:p>
    <w:p w14:paraId="28A6496E" w14:textId="25F486E0" w:rsidR="00481107" w:rsidRPr="00352544" w:rsidDel="00D97F16" w:rsidRDefault="008C12F4" w:rsidP="00907D6C">
      <w:pPr>
        <w:pStyle w:val="BodyText"/>
        <w:spacing w:line="480" w:lineRule="auto"/>
        <w:ind w:firstLine="720"/>
        <w:rPr>
          <w:del w:id="31" w:author="Sean Duan" w:date="2021-10-27T14:45:00Z"/>
        </w:rPr>
      </w:pPr>
      <w:del w:id="32" w:author="Sean Duan" w:date="2021-10-27T14:45:00Z">
        <w:r w:rsidRPr="00352544" w:rsidDel="00D97F16">
          <w:delText xml:space="preserve">Additionally, we fitted Bayesian linear multivariate multilevel models to our support for UHC outcome variable as a function of dummy-coded factors ‘condition’ (reference level ‘control’), and ‘time’ (reference level ‘pre’) as well as the ‘condition x time’ </w:delText>
        </w:r>
        <w:r w:rsidR="002D6A6C" w:rsidRPr="00352544" w:rsidDel="00D97F16">
          <w:delText>two-way</w:delText>
        </w:r>
        <w:r w:rsidRPr="00352544" w:rsidDel="00D97F16">
          <w:delTex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t-distribution with nu = 3, mu = 0 and sigma = 20), as well as for correlation coefficients in interaction models.</w:delText>
        </w:r>
      </w:del>
    </w:p>
    <w:p w14:paraId="0E5BCD17" w14:textId="77777777" w:rsidR="00481107" w:rsidRPr="00352544" w:rsidRDefault="008C12F4" w:rsidP="00945302">
      <w:pPr>
        <w:pStyle w:val="Heading2"/>
        <w:spacing w:line="480" w:lineRule="auto"/>
        <w:rPr>
          <w:color w:val="auto"/>
          <w:sz w:val="24"/>
          <w:szCs w:val="24"/>
        </w:rPr>
      </w:pPr>
      <w:bookmarkStart w:id="33" w:name="_Toc84939216"/>
      <w:bookmarkStart w:id="34" w:name="study-1-hypothesis"/>
      <w:bookmarkEnd w:id="29"/>
      <w:r w:rsidRPr="00352544">
        <w:rPr>
          <w:color w:val="auto"/>
          <w:sz w:val="24"/>
          <w:szCs w:val="24"/>
        </w:rPr>
        <w:t>Study 1 Hypothesis:</w:t>
      </w:r>
      <w:bookmarkEnd w:id="33"/>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lastRenderedPageBreak/>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35" w:name="_Toc84939217"/>
      <w:bookmarkStart w:id="36" w:name="results"/>
      <w:bookmarkEnd w:id="19"/>
      <w:bookmarkEnd w:id="34"/>
      <w:r w:rsidRPr="00352544">
        <w:rPr>
          <w:color w:val="auto"/>
          <w:sz w:val="24"/>
          <w:szCs w:val="24"/>
        </w:rPr>
        <w:t>Results</w:t>
      </w:r>
      <w:bookmarkEnd w:id="35"/>
    </w:p>
    <w:p w14:paraId="47DBFA25" w14:textId="03BC0043" w:rsidR="00481107" w:rsidRPr="00352544" w:rsidRDefault="008C12F4" w:rsidP="00907D6C">
      <w:pPr>
        <w:pStyle w:val="BodyText"/>
        <w:spacing w:line="480" w:lineRule="auto"/>
        <w:ind w:firstLine="720"/>
      </w:pPr>
      <w:r w:rsidRPr="00352544">
        <w:t xml:space="preserve">Descriptive statistics are summarized in the table </w:t>
      </w:r>
      <w:r w:rsidR="00102BB4">
        <w:t>below</w:t>
      </w:r>
      <w:r w:rsidRPr="00352544">
        <w:t xml:space="preser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r w:rsidRPr="000A1784">
        <w:rPr>
          <w:i/>
          <w:iCs/>
        </w:rPr>
        <w:t>t</w:t>
      </w:r>
      <w:r w:rsidRPr="00352544">
        <w:t>(198.5) = 1.22 ,</w:t>
      </w:r>
      <w:r w:rsidRPr="000A1784">
        <w:rPr>
          <w:i/>
          <w:iCs/>
        </w:rPr>
        <w:t>p</w:t>
      </w:r>
      <w:r w:rsidRPr="00352544">
        <w:t xml:space="preserve"> = .224, or our passive intervention condition </w:t>
      </w:r>
      <w:r w:rsidRPr="000A1784">
        <w:rPr>
          <w:i/>
          <w:iCs/>
        </w:rPr>
        <w:t>t</w:t>
      </w:r>
      <w:r w:rsidRPr="00352544">
        <w:t>(198.5) = 1.04 ,</w:t>
      </w:r>
      <w:r w:rsidRPr="000A1784">
        <w:rPr>
          <w:i/>
          <w:iCs/>
        </w:rPr>
        <w:t>p</w:t>
      </w:r>
      <w:r w:rsidRPr="00352544">
        <w:t xml:space="preserve"> = .299. Additionally, we observed no statistically significant effect in our planned comparison of time </w:t>
      </w:r>
      <w:r w:rsidRPr="000A1784">
        <w:rPr>
          <w:i/>
          <w:iCs/>
        </w:rPr>
        <w:t>t</w:t>
      </w:r>
      <w:r w:rsidRPr="00352544">
        <w:t>(181) = 1.00 ,</w:t>
      </w:r>
      <w:r w:rsidRPr="000A1784">
        <w:rPr>
          <w:i/>
          <w:iCs/>
        </w:rPr>
        <w:t>p</w:t>
      </w:r>
      <w:r w:rsidRPr="00352544">
        <w:t xml:space="preserve"> = .317. Finally, we also saw no significant interaction between time and the active condition </w:t>
      </w:r>
      <w:r w:rsidRPr="000A1784">
        <w:rPr>
          <w:i/>
          <w:iCs/>
        </w:rPr>
        <w:t>t</w:t>
      </w:r>
      <w:r w:rsidRPr="00352544">
        <w:t>(181) = 1.14 ,</w:t>
      </w:r>
      <w:r w:rsidRPr="000A1784">
        <w:rPr>
          <w:i/>
          <w:iCs/>
        </w:rPr>
        <w:t>p</w:t>
      </w:r>
      <w:r w:rsidRPr="00352544">
        <w:t xml:space="preserve"> = .258, or the passive condition </w:t>
      </w:r>
      <w:r w:rsidRPr="000A1784">
        <w:rPr>
          <w:i/>
          <w:iCs/>
        </w:rPr>
        <w:t>t</w:t>
      </w:r>
      <w:r w:rsidRPr="00352544">
        <w:t>(181) = 1.67 ,</w:t>
      </w:r>
      <w:r w:rsidRPr="000A1784">
        <w:rPr>
          <w:i/>
          <w:iCs/>
        </w:rPr>
        <w:t>p</w:t>
      </w:r>
      <w:r w:rsidRPr="00352544">
        <w:t xml:space="preserve"> = .</w:t>
      </w:r>
      <w:commentRangeStart w:id="37"/>
      <w:r w:rsidRPr="00352544">
        <w:t>0963</w:t>
      </w:r>
      <w:commentRangeEnd w:id="37"/>
      <w:r w:rsidR="00DB4525">
        <w:rPr>
          <w:rStyle w:val="CommentReference"/>
        </w:rPr>
        <w:commentReference w:id="37"/>
      </w:r>
      <w:r w:rsidRPr="00352544">
        <w:t>.</w:t>
      </w:r>
    </w:p>
    <w:p w14:paraId="5D1848F6" w14:textId="77777777" w:rsidR="00481107" w:rsidRPr="00352544" w:rsidRDefault="008C12F4" w:rsidP="00945302">
      <w:pPr>
        <w:pStyle w:val="CaptionedFigure"/>
        <w:spacing w:line="480" w:lineRule="auto"/>
      </w:pPr>
      <w:r w:rsidRPr="00352544">
        <w:rPr>
          <w:noProof/>
        </w:rPr>
        <w:lastRenderedPageBreak/>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13"/>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32DD205E" w:rsidR="00481107" w:rsidDel="00DB4525" w:rsidRDefault="008C12F4" w:rsidP="00DB4525">
      <w:pPr>
        <w:pStyle w:val="ImageCaption"/>
        <w:rPr>
          <w:del w:id="38" w:author="Sean Duan" w:date="2021-10-27T14:46:00Z"/>
        </w:rPr>
      </w:pPr>
      <w:r w:rsidRPr="00352544">
        <w:t>Frequentist Model of Intervention on UHC Support</w:t>
      </w:r>
    </w:p>
    <w:p w14:paraId="682F8D96" w14:textId="77777777" w:rsidR="00DB4525" w:rsidRPr="00352544" w:rsidRDefault="00DB4525" w:rsidP="00945302">
      <w:pPr>
        <w:pStyle w:val="ImageCaption"/>
        <w:spacing w:line="480" w:lineRule="auto"/>
        <w:rPr>
          <w:ins w:id="39" w:author="Sean Duan" w:date="2021-10-27T14:47:00Z"/>
        </w:rPr>
      </w:pPr>
    </w:p>
    <w:p w14:paraId="1E49BA9B" w14:textId="05A6D65E" w:rsidR="00481107" w:rsidRPr="00352544" w:rsidDel="00DB4525" w:rsidRDefault="008C12F4">
      <w:pPr>
        <w:pStyle w:val="ImageCaption"/>
        <w:spacing w:line="480" w:lineRule="auto"/>
        <w:rPr>
          <w:del w:id="40" w:author="Sean Duan" w:date="2021-10-27T14:46:00Z"/>
        </w:rPr>
        <w:pPrChange w:id="41" w:author="Sean Duan" w:date="2021-10-27T14:46:00Z">
          <w:pPr>
            <w:pStyle w:val="BodyText"/>
            <w:spacing w:line="480" w:lineRule="auto"/>
            <w:ind w:firstLine="720"/>
          </w:pPr>
        </w:pPrChange>
      </w:pPr>
      <w:del w:id="42" w:author="Sean Duan" w:date="2021-10-27T14:46:00Z">
        <w:r w:rsidRPr="00352544" w:rsidDel="00DB4525">
          <w:delText>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5.21 , CI =4.92, 5.50). In support of H1a, participants in both intervention conditions had greater support for UHC compared to the control. However, in opposition to H1b, participants in our active intervention condition did not have a greater increase in support for UHC compared to our passive condition.</w:delText>
        </w:r>
      </w:del>
    </w:p>
    <w:p w14:paraId="0D887FDD" w14:textId="77777777" w:rsidR="00481107" w:rsidRPr="00352544" w:rsidRDefault="008C12F4">
      <w:pPr>
        <w:pStyle w:val="ImageCaption"/>
        <w:pPrChange w:id="43" w:author="Sean Duan" w:date="2021-10-27T14:46:00Z">
          <w:pPr>
            <w:pStyle w:val="CaptionedFigure"/>
            <w:spacing w:line="480" w:lineRule="auto"/>
          </w:pPr>
        </w:pPrChange>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11FFED0C" w:rsidR="00481107" w:rsidRPr="00352544" w:rsidDel="00D521CB" w:rsidRDefault="008C12F4" w:rsidP="00945302">
      <w:pPr>
        <w:pStyle w:val="Heading2"/>
        <w:spacing w:line="480" w:lineRule="auto"/>
        <w:rPr>
          <w:del w:id="44" w:author="Sean Duan" w:date="2021-10-27T14:47:00Z"/>
          <w:color w:val="auto"/>
          <w:sz w:val="24"/>
          <w:szCs w:val="24"/>
        </w:rPr>
      </w:pPr>
      <w:bookmarkStart w:id="45" w:name="_Toc84939218"/>
      <w:bookmarkStart w:id="46" w:name="qualitative-results"/>
      <w:commentRangeStart w:id="47"/>
      <w:del w:id="48" w:author="Sean Duan" w:date="2021-10-27T14:47:00Z">
        <w:r w:rsidRPr="00352544" w:rsidDel="00D521CB">
          <w:rPr>
            <w:color w:val="auto"/>
            <w:sz w:val="24"/>
            <w:szCs w:val="24"/>
          </w:rPr>
          <w:lastRenderedPageBreak/>
          <w:delText>Qualitative results</w:delText>
        </w:r>
        <w:bookmarkEnd w:id="45"/>
      </w:del>
    </w:p>
    <w:p w14:paraId="5A0E659C" w14:textId="235A515D" w:rsidR="00CF5381" w:rsidDel="00F35755" w:rsidRDefault="008C12F4" w:rsidP="00241030">
      <w:pPr>
        <w:pStyle w:val="FirstParagraph"/>
        <w:spacing w:line="480" w:lineRule="auto"/>
        <w:ind w:firstLine="480"/>
        <w:rPr>
          <w:del w:id="49" w:author="Sean Duan" w:date="2021-10-27T14:55:00Z"/>
        </w:rPr>
      </w:pPr>
      <w:del w:id="50" w:author="Sean Duan" w:date="2021-10-27T14:55:00Z">
        <w:r w:rsidRPr="00352544" w:rsidDel="00F35755">
          <w:delTex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w:delText>
        </w:r>
        <w:r w:rsidR="007D4FD6" w:rsidDel="00F35755">
          <w:delText>.</w:delText>
        </w:r>
        <w:r w:rsidRPr="00352544" w:rsidDel="00F35755">
          <w:delText xml:space="preserve">  </w:delText>
        </w:r>
      </w:del>
    </w:p>
    <w:p w14:paraId="7FA412BA" w14:textId="48A0D582" w:rsidR="00481107" w:rsidRPr="00352544" w:rsidDel="00F35755" w:rsidRDefault="008C12F4" w:rsidP="00241030">
      <w:pPr>
        <w:pStyle w:val="FirstParagraph"/>
        <w:spacing w:line="480" w:lineRule="auto"/>
        <w:ind w:firstLine="480"/>
        <w:rPr>
          <w:del w:id="51" w:author="Sean Duan" w:date="2021-10-27T14:55:00Z"/>
        </w:rPr>
      </w:pPr>
      <w:del w:id="52" w:author="Sean Duan" w:date="2021-10-27T14:55:00Z">
        <w:r w:rsidRPr="00352544" w:rsidDel="00F35755">
          <w:delText xml:space="preserve"> “It was a little confusing if you aren’t very familiar with insurance and health care.”</w:delText>
        </w:r>
      </w:del>
    </w:p>
    <w:p w14:paraId="546F583D" w14:textId="680EEC9A" w:rsidR="00481107" w:rsidRPr="00352544" w:rsidDel="00F35755" w:rsidRDefault="008C12F4" w:rsidP="00945302">
      <w:pPr>
        <w:pStyle w:val="BlockText"/>
        <w:spacing w:line="480" w:lineRule="auto"/>
        <w:rPr>
          <w:del w:id="53" w:author="Sean Duan" w:date="2021-10-27T14:55:00Z"/>
        </w:rPr>
      </w:pPr>
      <w:del w:id="54" w:author="Sean Duan" w:date="2021-10-27T14:55:00Z">
        <w:r w:rsidRPr="00352544" w:rsidDel="00F35755">
          <w:delTex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delText>
        </w:r>
      </w:del>
    </w:p>
    <w:p w14:paraId="4E9900F0" w14:textId="3414226A" w:rsidR="00481107" w:rsidRPr="00352544" w:rsidDel="00F35755" w:rsidRDefault="008C12F4" w:rsidP="00945302">
      <w:pPr>
        <w:pStyle w:val="FirstParagraph"/>
        <w:spacing w:line="480" w:lineRule="auto"/>
        <w:rPr>
          <w:del w:id="55" w:author="Sean Duan" w:date="2021-10-27T14:55:00Z"/>
        </w:rPr>
      </w:pPr>
      <w:del w:id="56" w:author="Sean Duan" w:date="2021-10-27T14:55:00Z">
        <w:r w:rsidRPr="00352544" w:rsidDel="00F35755">
          <w:delText>However, a larger proportion of our participants also found the exercise particularly engaging, interesting, fun, and helpful. In total, 32% of participants expressed some form of positive engagement with the intervention conditions in their free response segment, e.g.</w:delText>
        </w:r>
      </w:del>
    </w:p>
    <w:p w14:paraId="5EC5DCCA" w14:textId="029E514C" w:rsidR="00481107" w:rsidRPr="00352544" w:rsidDel="00F35755" w:rsidRDefault="008C12F4" w:rsidP="00945302">
      <w:pPr>
        <w:pStyle w:val="BlockText"/>
        <w:spacing w:line="480" w:lineRule="auto"/>
        <w:rPr>
          <w:del w:id="57" w:author="Sean Duan" w:date="2021-10-27T14:55:00Z"/>
        </w:rPr>
      </w:pPr>
      <w:del w:id="58" w:author="Sean Duan" w:date="2021-10-27T14:55:00Z">
        <w:r w:rsidRPr="00352544" w:rsidDel="00F35755">
          <w:delText>“I think that is was a good exercise to see what kind of benefits you would want and think about what benefits other people should have also”</w:delText>
        </w:r>
      </w:del>
    </w:p>
    <w:p w14:paraId="67B416E9" w14:textId="0E81B522" w:rsidR="00481107" w:rsidRPr="00352544" w:rsidDel="00F35755" w:rsidRDefault="008C12F4" w:rsidP="00945302">
      <w:pPr>
        <w:pStyle w:val="BlockText"/>
        <w:spacing w:line="480" w:lineRule="auto"/>
        <w:rPr>
          <w:del w:id="59" w:author="Sean Duan" w:date="2021-10-27T14:55:00Z"/>
        </w:rPr>
      </w:pPr>
      <w:del w:id="60" w:author="Sean Duan" w:date="2021-10-27T14:55:00Z">
        <w:r w:rsidRPr="00352544" w:rsidDel="00F35755">
          <w:delText>“It was fun trying to make those decisions. I ended up not bubbling any of the ‘long term</w:delText>
        </w:r>
        <w:r w:rsidR="00241030" w:rsidRPr="00352544" w:rsidDel="00F35755">
          <w:delText>’</w:delText>
        </w:r>
        <w:r w:rsidR="00241030" w:rsidDel="00F35755">
          <w:delText xml:space="preserve"> “</w:delText>
        </w:r>
        <w:r w:rsidR="00241030" w:rsidRPr="00352544" w:rsidDel="00F35755">
          <w:delText>retired</w:delText>
        </w:r>
        <w:r w:rsidRPr="00352544" w:rsidDel="00F35755">
          <w:delText xml:space="preserve"> person</w:delText>
        </w:r>
        <w:r w:rsidR="00241030" w:rsidDel="00F35755">
          <w:delText>”</w:delText>
        </w:r>
        <w:r w:rsidRPr="00352544" w:rsidDel="00F35755">
          <w:delText xml:space="preserve"> options because I just don’t care enough for those benefits. Maybe it’s because I’m not in that situation yet.”</w:delText>
        </w:r>
      </w:del>
    </w:p>
    <w:p w14:paraId="02DFC735" w14:textId="79B6E591" w:rsidR="00481107" w:rsidRPr="00352544" w:rsidDel="00F35755" w:rsidRDefault="008C12F4" w:rsidP="00945302">
      <w:pPr>
        <w:pStyle w:val="FirstParagraph"/>
        <w:spacing w:line="480" w:lineRule="auto"/>
        <w:rPr>
          <w:del w:id="61" w:author="Sean Duan" w:date="2021-10-27T14:55:00Z"/>
        </w:rPr>
      </w:pPr>
      <w:del w:id="62" w:author="Sean Duan" w:date="2021-10-27T14:55:00Z">
        <w:r w:rsidRPr="00352544" w:rsidDel="00F35755">
          <w:delText>We did not predict a priori that our intervention conditions would increase confusion. Nonetheless, an even larger contingent of our participants expressed positive feelings regarding the exercise. Given that the purpose of the interventions were to increase engagement with the often-times boring information necessary to explain UHC, our qualitative data indicates a positive outcome.</w:delText>
        </w:r>
      </w:del>
    </w:p>
    <w:p w14:paraId="5DE9F892" w14:textId="77777777" w:rsidR="00481107" w:rsidRPr="00352544" w:rsidRDefault="008C12F4" w:rsidP="00945302">
      <w:pPr>
        <w:pStyle w:val="Heading1"/>
        <w:spacing w:line="480" w:lineRule="auto"/>
        <w:rPr>
          <w:color w:val="auto"/>
          <w:sz w:val="24"/>
          <w:szCs w:val="24"/>
        </w:rPr>
      </w:pPr>
      <w:bookmarkStart w:id="63" w:name="_Toc84939219"/>
      <w:bookmarkStart w:id="64" w:name="discussion"/>
      <w:bookmarkEnd w:id="36"/>
      <w:bookmarkEnd w:id="46"/>
      <w:r w:rsidRPr="00352544">
        <w:rPr>
          <w:color w:val="auto"/>
          <w:sz w:val="24"/>
          <w:szCs w:val="24"/>
        </w:rPr>
        <w:t>Discussion</w:t>
      </w:r>
      <w:bookmarkEnd w:id="63"/>
      <w:commentRangeEnd w:id="47"/>
      <w:r w:rsidR="00F35755">
        <w:rPr>
          <w:rStyle w:val="CommentReference"/>
          <w:rFonts w:asciiTheme="minorHAnsi" w:eastAsiaTheme="minorHAnsi" w:hAnsiTheme="minorHAnsi" w:cstheme="minorBidi"/>
          <w:b w:val="0"/>
          <w:bCs w:val="0"/>
          <w:color w:val="auto"/>
        </w:rPr>
        <w:commentReference w:id="47"/>
      </w:r>
    </w:p>
    <w:p w14:paraId="73F1DB58" w14:textId="17E8FE1E" w:rsidR="00481107" w:rsidRPr="00352544" w:rsidRDefault="008C12F4" w:rsidP="00241030">
      <w:pPr>
        <w:pStyle w:val="FirstParagraph"/>
        <w:spacing w:line="480" w:lineRule="auto"/>
        <w:ind w:firstLine="720"/>
      </w:pPr>
      <w:r w:rsidRPr="00352544">
        <w:t>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w:t>
      </w:r>
      <w:ins w:id="65" w:author="Sean Duan" w:date="2021-10-28T13:16:00Z">
        <w:r w:rsidR="00981118">
          <w:t xml:space="preserve"> from each other</w:t>
        </w:r>
      </w:ins>
      <w:r w:rsidRPr="00352544">
        <w:t xml:space="preserve">. </w:t>
      </w:r>
      <w:del w:id="66" w:author="Sean Duan" w:date="2021-10-27T14:48:00Z">
        <w:r w:rsidRPr="00352544" w:rsidDel="00D521CB">
          <w:delText>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delText>
        </w:r>
      </w:del>
    </w:p>
    <w:p w14:paraId="2078BBCD" w14:textId="47C41EFF" w:rsidR="00481107" w:rsidRPr="00352544" w:rsidRDefault="008C12F4" w:rsidP="00D20530">
      <w:pPr>
        <w:pStyle w:val="BodyText"/>
        <w:spacing w:line="480" w:lineRule="auto"/>
        <w:ind w:firstLine="720"/>
      </w:pPr>
      <w:r w:rsidRPr="00352544">
        <w:t xml:space="preserve">One plausible explanation regarding </w:t>
      </w:r>
      <w:del w:id="67" w:author="Sean Duan" w:date="2021-10-27T14:50:00Z">
        <w:r w:rsidRPr="00352544" w:rsidDel="00D521CB">
          <w:delText>our conflicting results is the</w:delText>
        </w:r>
      </w:del>
      <w:ins w:id="68" w:author="Sean Duan" w:date="2021-10-27T14:50:00Z">
        <w:r w:rsidR="00D521CB">
          <w:t xml:space="preserve">the lack of evidence for </w:t>
        </w:r>
      </w:ins>
      <w:ins w:id="69" w:author="Sean Duan" w:date="2021-10-27T14:55:00Z">
        <w:r w:rsidR="00F35755">
          <w:t>our hypothesis was</w:t>
        </w:r>
      </w:ins>
      <w:r w:rsidRPr="00352544">
        <w:t xml:space="preserve"> confusion regarding the experimental procedure and materials for participants in our active intervention condition. </w:t>
      </w:r>
      <w:del w:id="70" w:author="Sean Duan" w:date="2021-10-27T14:56:00Z">
        <w:r w:rsidRPr="00352544" w:rsidDel="00F35755">
          <w:delText>Primarily, o</w:delText>
        </w:r>
      </w:del>
      <w:ins w:id="71" w:author="Sean Duan" w:date="2021-10-27T14:56:00Z">
        <w:r w:rsidR="00F35755">
          <w:t>O</w:t>
        </w:r>
      </w:ins>
      <w:r w:rsidRPr="00352544">
        <w:t xml:space="preserve">ur </w:t>
      </w:r>
      <w:del w:id="72" w:author="Sean Duan" w:date="2021-10-27T14:55:00Z">
        <w:r w:rsidRPr="00352544" w:rsidDel="00F35755">
          <w:delText xml:space="preserve">qualitative </w:delText>
        </w:r>
      </w:del>
      <w:r w:rsidRPr="00352544">
        <w:t xml:space="preserve">free-response section indicated that </w:t>
      </w:r>
      <w:del w:id="73" w:author="Sean Duan" w:date="2021-10-28T13:18:00Z">
        <w:r w:rsidRPr="00352544" w:rsidDel="0078173C">
          <w:delText>a significant portion of</w:delText>
        </w:r>
      </w:del>
      <w:ins w:id="74" w:author="Sean Duan" w:date="2021-10-28T13:18:00Z">
        <w:r w:rsidR="0078173C">
          <w:t>approximately 10% of the</w:t>
        </w:r>
      </w:ins>
      <w:r w:rsidRPr="00352544">
        <w:t xml:space="preserve"> participants in our active intervention condition did not fully understand the instructions necessary.</w:t>
      </w:r>
      <w:ins w:id="75" w:author="Sean Duan" w:date="2021-10-27T15:25:00Z">
        <w:r w:rsidR="00AE008C">
          <w:t xml:space="preserve"> </w:t>
        </w:r>
      </w:ins>
      <w:del w:id="76" w:author="Sean Duan" w:date="2021-10-28T13:18:00Z">
        <w:r w:rsidRPr="00352544" w:rsidDel="0078173C">
          <w:delText xml:space="preserve"> </w:delText>
        </w:r>
      </w:del>
      <w:del w:id="77" w:author="Sean Duan" w:date="2021-10-28T13:19:00Z">
        <w:r w:rsidRPr="00352544" w:rsidDel="007B3DFD">
          <w:delText>Considering the complexity and numerical engagement necessary to participate,</w:delText>
        </w:r>
      </w:del>
      <w:ins w:id="78" w:author="Sean Duan" w:date="2021-10-28T13:19:00Z">
        <w:r w:rsidR="007B3DFD">
          <w:t>Plausibly,</w:t>
        </w:r>
      </w:ins>
      <w:r w:rsidRPr="00352544">
        <w:t xml:space="preserve"> a lack of understanding could blunt the impact of the intervention. Furthermore, if participants in our active intervention exhibited confusion, while participants in our passive intervention did not</w:t>
      </w:r>
      <w:del w:id="79" w:author="Sean Duan" w:date="2021-10-28T13:19:00Z">
        <w:r w:rsidRPr="00352544" w:rsidDel="007B3DFD">
          <w:delText>, as they had much simpler instructions,</w:delText>
        </w:r>
      </w:del>
      <w:r w:rsidRPr="00352544">
        <w:t xml:space="preserve"> that would be a confounding variable when attempting to determine if active instruction is superior for communicating on UHC as compared to passive instruction.</w:t>
      </w:r>
    </w:p>
    <w:p w14:paraId="52C972A0" w14:textId="6686C193" w:rsidR="00481107" w:rsidRDefault="008C12F4" w:rsidP="00D20530">
      <w:pPr>
        <w:pStyle w:val="BodyText"/>
        <w:spacing w:line="480" w:lineRule="auto"/>
        <w:ind w:firstLine="720"/>
      </w:pPr>
      <w:del w:id="80" w:author="Sean Duan" w:date="2021-10-27T14:56:00Z">
        <w:r w:rsidRPr="00352544" w:rsidDel="00255FCD">
          <w:delText>A s</w:delText>
        </w:r>
      </w:del>
      <w:ins w:id="81" w:author="Sean Duan" w:date="2021-10-28T13:23:00Z">
        <w:r w:rsidR="007B3DFD">
          <w:t>For Study 2, we prioritized improving our experimental materials.</w:t>
        </w:r>
      </w:ins>
      <w:del w:id="82" w:author="Sean Duan" w:date="2021-10-28T13:23:00Z">
        <w:r w:rsidRPr="00352544" w:rsidDel="007B3DFD">
          <w:delText xml:space="preserve">ignificant portion of our participants had expressed difficulties with </w:delText>
        </w:r>
      </w:del>
      <w:del w:id="83" w:author="Sean Duan" w:date="2021-10-27T14:57:00Z">
        <w:r w:rsidRPr="00352544" w:rsidDel="00255FCD">
          <w:delText>the experimental protocol and materials</w:delText>
        </w:r>
      </w:del>
      <w:del w:id="84" w:author="Sean Duan" w:date="2021-10-27T14:56:00Z">
        <w:r w:rsidRPr="00352544" w:rsidDel="00255FCD">
          <w:delText>.</w:delText>
        </w:r>
      </w:del>
      <w:del w:id="85" w:author="Sean Duan" w:date="2021-10-28T13:23:00Z">
        <w:r w:rsidRPr="00352544" w:rsidDel="007B3DFD">
          <w:delText xml:space="preserve"> </w:delText>
        </w:r>
      </w:del>
      <w:del w:id="86" w:author="Sean Duan" w:date="2021-10-27T14:56:00Z">
        <w:r w:rsidRPr="00352544" w:rsidDel="00255FCD">
          <w:delText xml:space="preserve">This adds avoidable stochasticity to our data and hinders reproducibility. Therefore, </w:delText>
        </w:r>
      </w:del>
      <w:del w:id="87" w:author="Sean Duan" w:date="2021-10-28T13:23:00Z">
        <w:r w:rsidRPr="00352544" w:rsidDel="007B3DFD">
          <w:delText>the single largest priority in moving from Study 1 to Study 2 was improving the experimental design and materials. Executing a pseudo-replication of the study, with a protocol that is designed to reduce confusion would significantly reduce potential confounding variables.</w:delText>
        </w:r>
      </w:del>
      <w:r w:rsidRPr="00352544">
        <w:t xml:space="preserve"> </w:t>
      </w:r>
      <w:del w:id="88" w:author="Sean Duan" w:date="2021-10-28T13:23:00Z">
        <w:r w:rsidRPr="00352544" w:rsidDel="007B3DFD">
          <w:delText>A</w:delText>
        </w:r>
      </w:del>
      <w:del w:id="89" w:author="Sean Duan" w:date="2021-10-28T13:25:00Z">
        <w:r w:rsidRPr="00352544" w:rsidDel="007B3DFD">
          <w:delText xml:space="preserve">dditionally, our control condition in Study 1 was an uninformative control, which is not necessarily a realistic comparison point regarding commonly available information on UHC. </w:delText>
        </w:r>
      </w:del>
      <w:ins w:id="90" w:author="Sean Duan" w:date="2021-10-28T13:27:00Z">
        <w:r w:rsidR="007B3DFD">
          <w:t xml:space="preserve">We also </w:t>
        </w:r>
      </w:ins>
      <w:ins w:id="91" w:author="Sean Duan" w:date="2021-10-28T13:26:00Z">
        <w:r w:rsidR="007B3DFD">
          <w:t xml:space="preserve">planned to use </w:t>
        </w:r>
      </w:ins>
      <w:del w:id="92" w:author="Sean Duan" w:date="2021-10-28T13:25:00Z">
        <w:r w:rsidRPr="00352544" w:rsidDel="007B3DFD">
          <w:delText xml:space="preserve">Thus, </w:delText>
        </w:r>
      </w:del>
      <w:del w:id="93" w:author="Sean Duan" w:date="2021-10-28T13:26:00Z">
        <w:r w:rsidRPr="00352544" w:rsidDel="007B3DFD">
          <w:delText>the second priority was to alter our control condition to reflect the messaging more accurately on UHC that is already available to improve external validity.</w:delText>
        </w:r>
      </w:del>
      <w:ins w:id="94" w:author="Sean Duan" w:date="2021-10-28T13:26:00Z">
        <w:r w:rsidR="007B3DFD">
          <w:t xml:space="preserve">contemporary infographics from the WHO </w:t>
        </w:r>
      </w:ins>
      <w:ins w:id="95" w:author="Sean Duan" w:date="2021-10-28T13:35:00Z">
        <w:r w:rsidR="000D0AD0">
          <w:t xml:space="preserve">as a ‘passive’ intervention </w:t>
        </w:r>
      </w:ins>
      <w:ins w:id="96" w:author="Sean Duan" w:date="2021-10-28T13:26:00Z">
        <w:r w:rsidR="007B3DFD">
          <w:t xml:space="preserve">instead of a uninformative control. </w:t>
        </w:r>
      </w:ins>
      <w:ins w:id="97" w:author="Sean Duan" w:date="2021-10-28T13:28:00Z">
        <w:r w:rsidR="00C01A12">
          <w:t>Using</w:t>
        </w:r>
      </w:ins>
      <w:ins w:id="98" w:author="Sean Duan" w:date="2021-10-28T13:26:00Z">
        <w:r w:rsidR="007B3DFD">
          <w:t xml:space="preserve"> </w:t>
        </w:r>
      </w:ins>
      <w:ins w:id="99" w:author="Sean Duan" w:date="2021-10-28T13:29:00Z">
        <w:r w:rsidR="00C01A12">
          <w:t>contemporary</w:t>
        </w:r>
      </w:ins>
      <w:ins w:id="100" w:author="Sean Duan" w:date="2021-10-28T13:27:00Z">
        <w:r w:rsidR="007B3DFD">
          <w:t xml:space="preserve"> messaging </w:t>
        </w:r>
      </w:ins>
      <w:ins w:id="101" w:author="Sean Duan" w:date="2021-10-28T13:28:00Z">
        <w:r w:rsidR="007B3DFD">
          <w:t xml:space="preserve">improves external validity </w:t>
        </w:r>
        <w:r w:rsidR="00C01A12">
          <w:t>by</w:t>
        </w:r>
        <w:r w:rsidR="007B3DFD">
          <w:t xml:space="preserve"> allow</w:t>
        </w:r>
        <w:r w:rsidR="00C01A12">
          <w:t>ing</w:t>
        </w:r>
        <w:r w:rsidR="007B3DFD">
          <w:t xml:space="preserve"> us to </w:t>
        </w:r>
        <w:r w:rsidR="00C01A12">
          <w:t>compare against an already assumedly effective intervention.</w:t>
        </w:r>
      </w:ins>
    </w:p>
    <w:p w14:paraId="426E03E8" w14:textId="57DB4E40" w:rsidR="001E3A02" w:rsidRPr="001E3A02" w:rsidRDefault="001E3A02" w:rsidP="001E3A02">
      <w:pPr>
        <w:pStyle w:val="Heading1"/>
        <w:spacing w:line="480" w:lineRule="auto"/>
        <w:rPr>
          <w:b w:val="0"/>
          <w:bCs w:val="0"/>
          <w:color w:val="auto"/>
        </w:rPr>
      </w:pPr>
      <w:bookmarkStart w:id="102" w:name="_Toc84939220"/>
      <w:r w:rsidRPr="001E3A02">
        <w:rPr>
          <w:b w:val="0"/>
          <w:bCs w:val="0"/>
          <w:color w:val="auto"/>
          <w:sz w:val="28"/>
          <w:szCs w:val="28"/>
        </w:rPr>
        <w:lastRenderedPageBreak/>
        <w:t>Study 2</w:t>
      </w:r>
      <w:bookmarkEnd w:id="102"/>
    </w:p>
    <w:p w14:paraId="6F5323FD" w14:textId="1D26BFC4" w:rsidR="001E3A02" w:rsidRPr="00352544" w:rsidDel="00BB00EC" w:rsidRDefault="001E3A02" w:rsidP="001E3A02">
      <w:pPr>
        <w:pStyle w:val="BodyText"/>
        <w:spacing w:line="480" w:lineRule="auto"/>
        <w:rPr>
          <w:del w:id="103" w:author="Sean Duan" w:date="2021-10-27T14:57:00Z"/>
        </w:rPr>
      </w:pPr>
    </w:p>
    <w:p w14:paraId="153F4516" w14:textId="7FDD5C5E" w:rsidR="00481107" w:rsidRPr="00352544" w:rsidRDefault="008C12F4" w:rsidP="00945302">
      <w:pPr>
        <w:pStyle w:val="Heading1"/>
        <w:spacing w:line="480" w:lineRule="auto"/>
        <w:rPr>
          <w:color w:val="auto"/>
          <w:sz w:val="24"/>
          <w:szCs w:val="24"/>
        </w:rPr>
      </w:pPr>
      <w:bookmarkStart w:id="104" w:name="_Toc84939221"/>
      <w:bookmarkStart w:id="105" w:name="method-1"/>
      <w:bookmarkEnd w:id="64"/>
      <w:r w:rsidRPr="00352544">
        <w:rPr>
          <w:color w:val="auto"/>
          <w:sz w:val="24"/>
          <w:szCs w:val="24"/>
        </w:rPr>
        <w:t>Method</w:t>
      </w:r>
      <w:bookmarkEnd w:id="104"/>
      <w:r w:rsidR="001E3A02">
        <w:rPr>
          <w:color w:val="auto"/>
          <w:sz w:val="24"/>
          <w:szCs w:val="24"/>
        </w:rPr>
        <w:t xml:space="preserve"> </w:t>
      </w:r>
    </w:p>
    <w:p w14:paraId="374A121E" w14:textId="77777777" w:rsidR="00481107" w:rsidRPr="00352544" w:rsidRDefault="008C12F4" w:rsidP="00945302">
      <w:pPr>
        <w:pStyle w:val="Heading2"/>
        <w:spacing w:line="480" w:lineRule="auto"/>
        <w:rPr>
          <w:color w:val="auto"/>
          <w:sz w:val="24"/>
          <w:szCs w:val="24"/>
        </w:rPr>
      </w:pPr>
      <w:bookmarkStart w:id="106" w:name="_Toc84939222"/>
      <w:bookmarkStart w:id="107" w:name="participants-1"/>
      <w:r w:rsidRPr="00352544">
        <w:rPr>
          <w:color w:val="auto"/>
          <w:sz w:val="24"/>
          <w:szCs w:val="24"/>
        </w:rPr>
        <w:t>Participants</w:t>
      </w:r>
      <w:bookmarkEnd w:id="106"/>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77777777" w:rsidR="00481107" w:rsidRPr="00352544" w:rsidRDefault="008C12F4"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5"/>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108" w:name="_Toc84939223"/>
      <w:bookmarkStart w:id="109" w:name="procedure-1"/>
      <w:bookmarkEnd w:id="107"/>
      <w:r w:rsidRPr="00352544">
        <w:rPr>
          <w:color w:val="auto"/>
          <w:sz w:val="24"/>
          <w:szCs w:val="24"/>
        </w:rPr>
        <w:t>Procedure</w:t>
      </w:r>
      <w:bookmarkEnd w:id="108"/>
    </w:p>
    <w:p w14:paraId="535F140A" w14:textId="048D8317"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w:t>
      </w:r>
      <w:commentRangeStart w:id="110"/>
      <w:r w:rsidRPr="00352544">
        <w:t xml:space="preserve">Our two conditions were an </w:t>
      </w:r>
      <w:ins w:id="111" w:author="Sean Duan" w:date="2021-10-28T13:36:00Z">
        <w:r w:rsidR="00826EF5">
          <w:t xml:space="preserve">‘active’ </w:t>
        </w:r>
      </w:ins>
      <w:r w:rsidRPr="00352544">
        <w:t xml:space="preserve">intervention (n=217) and </w:t>
      </w:r>
      <w:del w:id="112" w:author="Sean Duan" w:date="2021-10-28T13:36:00Z">
        <w:r w:rsidRPr="00352544" w:rsidDel="00826EF5">
          <w:delText>control condition</w:delText>
        </w:r>
      </w:del>
      <w:ins w:id="113" w:author="Sean Duan" w:date="2021-10-28T13:36:00Z">
        <w:r w:rsidR="00826EF5">
          <w:t>a ‘passive’ intervention</w:t>
        </w:r>
      </w:ins>
      <w:r w:rsidRPr="00352544">
        <w:t xml:space="preserve"> (n=195). </w:t>
      </w:r>
      <w:commentRangeEnd w:id="110"/>
      <w:r w:rsidR="000D0AD0">
        <w:rPr>
          <w:rStyle w:val="CommentReference"/>
        </w:rPr>
        <w:commentReference w:id="110"/>
      </w:r>
      <w:r w:rsidRPr="00352544">
        <w:t xml:space="preserve">The </w:t>
      </w:r>
      <w:ins w:id="114" w:author="Sean Duan" w:date="2021-10-28T13:36:00Z">
        <w:r w:rsidR="00826EF5">
          <w:t xml:space="preserve">‘active’ </w:t>
        </w:r>
      </w:ins>
      <w:r w:rsidRPr="00352544">
        <w:t xml:space="preserve">intervention condition consisted of a web-application adapted from the Choosing Healthplans All </w:t>
      </w:r>
      <w:r w:rsidRPr="00352544">
        <w:lastRenderedPageBreak/>
        <w:t xml:space="preserve">Together (CHAT) paradigm used in our ‘active’ </w:t>
      </w:r>
      <w:r w:rsidR="00A90F5D">
        <w:t>intervention</w:t>
      </w:r>
      <w:del w:id="115" w:author="Sean Duan" w:date="2021-10-28T13:36:00Z">
        <w:r w:rsidR="00A90F5D" w:rsidDel="00004A5A">
          <w:delText xml:space="preserve"> </w:delText>
        </w:r>
        <w:r w:rsidRPr="00352544" w:rsidDel="00004A5A">
          <w:delText>condition</w:delText>
        </w:r>
      </w:del>
      <w:r w:rsidRPr="00352544">
        <w:t xml:space="preserve"> for Study 1. Participants allocated limited resources to levels and categories of coverage to build an explicit health benefit plan. Due to limited resources, not all categories can be fully covered, leading to forced trade-offs. The content of the </w:t>
      </w:r>
      <w:del w:id="116" w:author="Sean Duan" w:date="2021-10-28T13:36:00Z">
        <w:r w:rsidRPr="00352544" w:rsidDel="001D042A">
          <w:delText>i</w:delText>
        </w:r>
      </w:del>
      <w:ins w:id="117" w:author="Sean Duan" w:date="2021-10-28T13:36:00Z">
        <w:r w:rsidR="001D042A">
          <w:t>‘active’ i</w:t>
        </w:r>
      </w:ins>
      <w:r w:rsidRPr="00352544">
        <w:t xml:space="preserve">ntervention condition in Study 2 remains the same, but it is delivered by using a web-application instead of pencil and paper. The </w:t>
      </w:r>
      <w:del w:id="118" w:author="Sean Duan" w:date="2021-10-28T13:37:00Z">
        <w:r w:rsidRPr="00352544" w:rsidDel="00420786">
          <w:delText xml:space="preserve">control </w:delText>
        </w:r>
      </w:del>
      <w:ins w:id="119" w:author="Sean Duan" w:date="2021-10-28T13:37:00Z">
        <w:r w:rsidR="00420786">
          <w:t>‘passive’ intervention</w:t>
        </w:r>
        <w:r w:rsidR="00420786" w:rsidRPr="00352544">
          <w:t xml:space="preserve"> </w:t>
        </w:r>
      </w:ins>
      <w:del w:id="120" w:author="Sean Duan" w:date="2021-10-28T13:37:00Z">
        <w:r w:rsidRPr="00352544" w:rsidDel="002A161B">
          <w:delText xml:space="preserve">condition </w:delText>
        </w:r>
      </w:del>
      <w:r w:rsidRPr="00352544">
        <w:t xml:space="preserve">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w:t>
      </w:r>
      <w:del w:id="121" w:author="Sean Duan" w:date="2021-10-28T13:37:00Z">
        <w:r w:rsidRPr="00352544" w:rsidDel="0059140B">
          <w:delText>control or intervention condition</w:delText>
        </w:r>
      </w:del>
      <w:ins w:id="122" w:author="Sean Duan" w:date="2021-10-28T13:37:00Z">
        <w:r w:rsidR="0059140B">
          <w:t>‘active’ or ‘passive’ intervention</w:t>
        </w:r>
      </w:ins>
      <w:r w:rsidRPr="00352544">
        <w:t>.</w:t>
      </w:r>
    </w:p>
    <w:p w14:paraId="0190A75E" w14:textId="77777777" w:rsidR="00481107" w:rsidRPr="00352544" w:rsidRDefault="008C12F4" w:rsidP="00945302">
      <w:pPr>
        <w:pStyle w:val="Heading2"/>
        <w:spacing w:line="480" w:lineRule="auto"/>
        <w:rPr>
          <w:color w:val="auto"/>
          <w:sz w:val="24"/>
          <w:szCs w:val="24"/>
        </w:rPr>
      </w:pPr>
      <w:bookmarkStart w:id="123" w:name="_Toc84939224"/>
      <w:bookmarkStart w:id="124" w:name="measures-1"/>
      <w:bookmarkEnd w:id="109"/>
      <w:r w:rsidRPr="00352544">
        <w:rPr>
          <w:color w:val="auto"/>
          <w:sz w:val="24"/>
          <w:szCs w:val="24"/>
        </w:rPr>
        <w:t>Measures</w:t>
      </w:r>
      <w:bookmarkEnd w:id="123"/>
    </w:p>
    <w:p w14:paraId="25716B8F" w14:textId="49AC9904" w:rsidR="00481107" w:rsidRPr="00352544" w:rsidRDefault="008C12F4" w:rsidP="00D20530">
      <w:pPr>
        <w:pStyle w:val="FirstParagraph"/>
        <w:spacing w:line="480" w:lineRule="auto"/>
        <w:ind w:firstLine="720"/>
      </w:pPr>
      <w:r w:rsidRPr="00352544">
        <w:t xml:space="preserve">The primary outcome was the support for UHC scale, adapted from Shen &amp; Labouff (2013), measured both pre and post-test. The items included in the scale were the same as in Study 1 (e.g. “Access to medical care and insurance is a basic, inherent right of man”). For Study 2, each item was measured on a 100-point sliding scale from 0 (strongly disagree) to 100 (strongly agree), instead of the </w:t>
      </w:r>
      <w:r w:rsidR="003D6AE0" w:rsidRPr="00352544">
        <w:t>7-point</w:t>
      </w:r>
      <w:r w:rsidRPr="00352544">
        <w:t xml:space="preserve"> Likert scale used in Study 1. Cronbach’s alpha for the items in this measure was 0.85; see </w:t>
      </w:r>
      <w:del w:id="125" w:author="Sean Duan" w:date="2021-10-28T13:32:00Z">
        <w:r w:rsidRPr="00352544" w:rsidDel="00777591">
          <w:delText>Table [LETTER HERE]</w:delText>
        </w:r>
      </w:del>
      <w:ins w:id="126" w:author="Sean Duan" w:date="2021-10-28T13:32:00Z">
        <w:r w:rsidR="00777591">
          <w:t>Appendix B</w:t>
        </w:r>
      </w:ins>
      <w:r w:rsidRPr="00352544">
        <w:t xml:space="preserve"> for item wording.</w:t>
      </w:r>
    </w:p>
    <w:p w14:paraId="0B381F73" w14:textId="6B89008A"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Netemeyer, Boles, McKee, and McMurrian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r w:rsidR="003D6AE0" w:rsidRPr="00352544">
        <w:t>number</w:t>
      </w:r>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14:paraId="031B3D3C" w14:textId="0D784601" w:rsidR="00481107" w:rsidRPr="00352544" w:rsidRDefault="008C12F4" w:rsidP="00D20530">
      <w:pPr>
        <w:pStyle w:val="BodyText"/>
        <w:spacing w:line="480" w:lineRule="auto"/>
        <w:ind w:firstLine="720"/>
      </w:pPr>
      <w:r w:rsidRPr="00352544">
        <w:t xml:space="preserve">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(e.g. “If it takes five machines 5 minutes to make five widgets, how long would it take 100 machines to make 100 widgets?”). This measure was scored from 0 to 8, with the sum of all correct answers to the individual items as the subject’s objective numeracy </w:t>
      </w:r>
      <w:r w:rsidR="008E660D" w:rsidRPr="00352544">
        <w:t>score.</w:t>
      </w:r>
      <w:r w:rsidRPr="00352544">
        <w:t xml:space="preserve"> The Cronbach’s alpha for these items is 0.71. Subjective numeracy was measured using the Subjective Numeracy Scale created by Fagerlin and colleagues (2007). This measure is </w:t>
      </w:r>
      <w:r w:rsidR="008E660D">
        <w:t>the</w:t>
      </w:r>
      <w:r w:rsidRPr="00352544">
        <w:t xml:space="preserve"> average </w:t>
      </w:r>
      <w:r w:rsidR="008E660D">
        <w:t xml:space="preserve">of </w:t>
      </w:r>
      <w:r w:rsidRPr="00352544">
        <w:t xml:space="preserve">eight Likert-scale items that range from 1 (generally poor with numbers) to 7 (generally prefer numbers) (e.g. “How good are you at calculating a 15% tip?”). The Cronbach’s alpha for these items is 0.84. Additionally, we did not initially collect data on subjective and </w:t>
      </w:r>
      <w:r w:rsidRPr="00352544">
        <w:lastRenderedPageBreak/>
        <w:t>objective numeracy until part-way through the data collection. Thus, the first 68 subjects do not have this data recorded.</w:t>
      </w:r>
    </w:p>
    <w:p w14:paraId="4708D657" w14:textId="0347E9E2" w:rsidR="00481107" w:rsidRPr="00352544" w:rsidRDefault="008C12F4" w:rsidP="00D20530">
      <w:pPr>
        <w:pStyle w:val="BodyText"/>
        <w:spacing w:line="480" w:lineRule="auto"/>
        <w:ind w:firstLine="720"/>
      </w:pPr>
      <w:r w:rsidRPr="00352544">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the subjects’ thoughts </w:t>
      </w:r>
      <w:r w:rsidR="004A1279">
        <w:t xml:space="preserve">about </w:t>
      </w:r>
      <w:r w:rsidRPr="00352544">
        <w:t>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127" w:name="_Toc84939225"/>
      <w:bookmarkStart w:id="128" w:name="power-and-statistical-analyses-1"/>
      <w:bookmarkEnd w:id="124"/>
      <w:r w:rsidRPr="00352544">
        <w:rPr>
          <w:color w:val="auto"/>
          <w:sz w:val="24"/>
          <w:szCs w:val="24"/>
        </w:rPr>
        <w:t>Power and Statistical Analyses</w:t>
      </w:r>
      <w:bookmarkEnd w:id="127"/>
    </w:p>
    <w:p w14:paraId="3FB6FB8A" w14:textId="6D50D54A" w:rsidR="00481107" w:rsidRPr="00352544" w:rsidRDefault="008C12F4" w:rsidP="00D20530">
      <w:pPr>
        <w:pStyle w:val="FirstParagraph"/>
        <w:spacing w:line="480" w:lineRule="auto"/>
        <w:ind w:firstLine="720"/>
      </w:pPr>
      <w:r w:rsidRPr="00352544">
        <w:t>We planned to recruit 176 participants</w:t>
      </w:r>
      <w:r w:rsidR="00363390">
        <w:t xml:space="preserve"> per group</w:t>
      </w:r>
      <w:r w:rsidRPr="00352544">
        <w:t>.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w:t>
      </w:r>
      <w:del w:id="129" w:author="Sean Duan" w:date="2021-10-28T13:41:00Z">
        <w:r w:rsidRPr="00352544" w:rsidDel="00D70F61">
          <w:delText xml:space="preserve">intervention condition and control </w:delText>
        </w:r>
        <w:r w:rsidR="00E26A7F" w:rsidRPr="00352544" w:rsidDel="00D70F61">
          <w:delText>condition)</w:delText>
        </w:r>
      </w:del>
      <w:ins w:id="130" w:author="Sean Duan" w:date="2021-10-28T13:41:00Z">
        <w:r w:rsidR="00D70F61">
          <w:t>‘active’ intervention or ‘passive’ intervention)</w:t>
        </w:r>
      </w:ins>
      <w:r w:rsidRPr="00352544">
        <w:t xml:space="preserve">,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w:t>
      </w:r>
      <w:r w:rsidR="00E26A7F">
        <w:rPr>
          <w:i/>
          <w:iCs/>
        </w:rPr>
        <w:t xml:space="preserve">p </w:t>
      </w:r>
      <w:r w:rsidRPr="00352544">
        <w:lastRenderedPageBreak/>
        <w:t>&lt; .05. Lastly, for 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131" w:name="_Toc84939226"/>
      <w:bookmarkStart w:id="132" w:name="study-2-hypothesis"/>
      <w:bookmarkEnd w:id="128"/>
      <w:r w:rsidRPr="00352544">
        <w:rPr>
          <w:color w:val="auto"/>
          <w:sz w:val="24"/>
          <w:szCs w:val="24"/>
        </w:rPr>
        <w:t>Study 2 Hypothesis:</w:t>
      </w:r>
      <w:bookmarkEnd w:id="131"/>
    </w:p>
    <w:p w14:paraId="55724876" w14:textId="44A9923D" w:rsidR="00481107" w:rsidRPr="00352544" w:rsidRDefault="008C12F4" w:rsidP="00945302">
      <w:pPr>
        <w:pStyle w:val="FirstParagraph"/>
        <w:spacing w:line="480" w:lineRule="auto"/>
      </w:pPr>
      <w:r w:rsidRPr="00352544">
        <w:t xml:space="preserve">Hypothesis 1 – Participants in the </w:t>
      </w:r>
      <w:ins w:id="133" w:author="Sean Duan" w:date="2021-10-28T13:43:00Z">
        <w:r w:rsidR="00D70D24">
          <w:t xml:space="preserve">‘active’ </w:t>
        </w:r>
      </w:ins>
      <w:r w:rsidRPr="00352544">
        <w:t xml:space="preserve">intervention </w:t>
      </w:r>
      <w:del w:id="134" w:author="Sean Duan" w:date="2021-10-28T13:43:00Z">
        <w:r w:rsidRPr="00352544" w:rsidDel="00D70D24">
          <w:delText xml:space="preserve">condition </w:delText>
        </w:r>
      </w:del>
      <w:r w:rsidRPr="00352544">
        <w:t xml:space="preserve">will have greater increases in support for UHC compared to those in the </w:t>
      </w:r>
      <w:del w:id="135" w:author="Sean Duan" w:date="2021-10-28T13:43:00Z">
        <w:r w:rsidRPr="00352544" w:rsidDel="00D70D24">
          <w:delText>control condition</w:delText>
        </w:r>
      </w:del>
      <w:ins w:id="136" w:author="Sean Duan" w:date="2021-10-28T13:43:00Z">
        <w:r w:rsidR="00D70D24">
          <w:t>‘passive’ intervention</w:t>
        </w:r>
      </w:ins>
      <w:r w:rsidRPr="00352544">
        <w:t>.</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137" w:name="_Toc84939227"/>
      <w:bookmarkStart w:id="138" w:name="results-1"/>
      <w:bookmarkEnd w:id="105"/>
      <w:bookmarkEnd w:id="132"/>
      <w:r w:rsidRPr="00352544">
        <w:rPr>
          <w:color w:val="auto"/>
          <w:sz w:val="24"/>
          <w:szCs w:val="24"/>
        </w:rPr>
        <w:lastRenderedPageBreak/>
        <w:t>Results</w:t>
      </w:r>
      <w:bookmarkEnd w:id="137"/>
    </w:p>
    <w:p w14:paraId="4E3D92D4" w14:textId="77777777" w:rsidR="00481107" w:rsidRPr="00352544" w:rsidRDefault="008C12F4"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6"/>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4377C9F6" w:rsidR="00481107" w:rsidRPr="00352544" w:rsidRDefault="008C12F4" w:rsidP="00D20530">
      <w:pPr>
        <w:pStyle w:val="BodyText"/>
        <w:spacing w:line="480" w:lineRule="auto"/>
        <w:ind w:firstLine="720"/>
      </w:pPr>
      <w:r w:rsidRPr="00352544">
        <w:t xml:space="preserve">Descriptive statistics are summarized in the </w:t>
      </w:r>
      <w:r w:rsidR="00CC6E69">
        <w:t>t</w:t>
      </w:r>
      <w:r w:rsidRPr="00352544">
        <w:t xml:space="preserve">able above. Hypothesis 1 was analyzed using a linear mixed model fitted to our support for UHC outcome measure. We did not observe a statistically significant linear main effect for our </w:t>
      </w:r>
      <w:del w:id="139" w:author="Sean Duan" w:date="2021-10-28T13:43:00Z">
        <w:r w:rsidRPr="00352544" w:rsidDel="00107CC8">
          <w:delText xml:space="preserve">experimental </w:delText>
        </w:r>
      </w:del>
      <w:ins w:id="140" w:author="Sean Duan" w:date="2021-10-28T13:43:00Z">
        <w:r w:rsidR="00107CC8">
          <w:t>‘ac</w:t>
        </w:r>
      </w:ins>
      <w:ins w:id="141" w:author="Sean Duan" w:date="2021-10-28T13:44:00Z">
        <w:r w:rsidR="00107CC8">
          <w:t xml:space="preserve">tive’ </w:t>
        </w:r>
      </w:ins>
      <w:r w:rsidRPr="00352544">
        <w:t xml:space="preserve">intervention, </w:t>
      </w:r>
      <w:r w:rsidRPr="00AB16A3">
        <w:rPr>
          <w:i/>
          <w:iCs/>
        </w:rPr>
        <w:t>t</w:t>
      </w:r>
      <w:r w:rsidRPr="00352544">
        <w:t xml:space="preserve"> (410) = -1.55, </w:t>
      </w:r>
      <w:r w:rsidRPr="00AB16A3">
        <w:rPr>
          <w:i/>
          <w:iCs/>
        </w:rPr>
        <w:t>p</w:t>
      </w:r>
      <w:r w:rsidRPr="00352544">
        <w:t xml:space="preserve"> = .122. We did observe a statistically significant linear main effect of time, </w:t>
      </w:r>
      <w:r w:rsidRPr="00AB16A3">
        <w:rPr>
          <w:i/>
          <w:iCs/>
        </w:rPr>
        <w:t>t</w:t>
      </w:r>
      <w:r w:rsidRPr="00352544">
        <w:t xml:space="preserve"> (410) = 6.09, </w:t>
      </w:r>
      <w:r w:rsidRPr="00AB16A3">
        <w:rPr>
          <w:i/>
          <w:iCs/>
        </w:rPr>
        <w:t>p</w:t>
      </w:r>
      <w:r w:rsidRPr="00352544">
        <w:t xml:space="preserve"> &lt; .001. Support for UHC increased 1.903 points from pre-intervention to post-intervention. We also saw a statistically significant two-way interaction between the linear effect of time and condition, </w:t>
      </w:r>
      <w:r w:rsidRPr="00244EC0">
        <w:rPr>
          <w:i/>
          <w:iCs/>
        </w:rPr>
        <w:t>t</w:t>
      </w:r>
      <w:r w:rsidRPr="00352544">
        <w:t>(410) = -4.662 ,</w:t>
      </w:r>
      <w:r w:rsidRPr="00244EC0">
        <w:rPr>
          <w:i/>
          <w:iCs/>
        </w:rPr>
        <w:t>p</w:t>
      </w:r>
      <w:r w:rsidRPr="00352544">
        <w:t xml:space="preserve"> &lt; .001. In opposition of H1, as illustrated in</w:t>
      </w:r>
      <w:r w:rsidR="00D20530">
        <w:t xml:space="preserve"> the table of means below</w:t>
      </w:r>
      <w:r w:rsidRPr="00352544">
        <w:t xml:space="preserve">, the </w:t>
      </w:r>
      <w:ins w:id="142" w:author="Sean Duan" w:date="2021-10-28T13:44:00Z">
        <w:r w:rsidR="00E63255">
          <w:t xml:space="preserve">‘active’ </w:t>
        </w:r>
      </w:ins>
      <w:r w:rsidRPr="00352544">
        <w:t xml:space="preserve">intervention </w:t>
      </w:r>
      <w:del w:id="143" w:author="Sean Duan" w:date="2021-10-28T13:44:00Z">
        <w:r w:rsidRPr="00352544" w:rsidDel="00E63255">
          <w:delText xml:space="preserve">condition </w:delText>
        </w:r>
      </w:del>
      <w:r w:rsidRPr="00352544">
        <w:t xml:space="preserve">reduces support for UHC as compared to our </w:t>
      </w:r>
      <w:del w:id="144" w:author="Sean Duan" w:date="2021-10-28T13:44:00Z">
        <w:r w:rsidRPr="00352544" w:rsidDel="00AE622E">
          <w:delText>control condition</w:delText>
        </w:r>
      </w:del>
      <w:ins w:id="145" w:author="Sean Duan" w:date="2021-10-28T13:44:00Z">
        <w:r w:rsidR="00AE622E">
          <w:t>‘passive’ intervention</w:t>
        </w:r>
      </w:ins>
      <w:r w:rsidRPr="00352544">
        <w:t>.</w:t>
      </w:r>
      <w:del w:id="146" w:author="Sean Duan" w:date="2021-10-28T13:44:00Z">
        <w:r w:rsidRPr="00352544" w:rsidDel="00AE622E">
          <w:delText xml:space="preserve"> This was opposite to the effect we expected.</w:delText>
        </w:r>
      </w:del>
    </w:p>
    <w:p w14:paraId="1619AF43" w14:textId="77777777" w:rsidR="00481107" w:rsidRPr="00352544" w:rsidRDefault="008C12F4"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7"/>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8C12F4" w:rsidP="00945302">
      <w:pPr>
        <w:pStyle w:val="ImageCaption"/>
        <w:spacing w:line="480" w:lineRule="auto"/>
      </w:pPr>
      <w:r w:rsidRPr="00352544">
        <w:t>Table of Means</w:t>
      </w:r>
    </w:p>
    <w:p w14:paraId="340B1166" w14:textId="77777777" w:rsidR="00481107" w:rsidRPr="00352544" w:rsidRDefault="008C12F4"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8"/>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8C12F4" w:rsidP="00945302">
      <w:pPr>
        <w:pStyle w:val="ImageCaption"/>
        <w:spacing w:line="480" w:lineRule="auto"/>
      </w:pPr>
      <w:r w:rsidRPr="00352544">
        <w:t>Our control condition improved support for UHC while our intervention did not</w:t>
      </w:r>
    </w:p>
    <w:p w14:paraId="59A24B00" w14:textId="77777777" w:rsidR="00481107" w:rsidRPr="00352544" w:rsidRDefault="008C12F4" w:rsidP="00945302">
      <w:pPr>
        <w:pStyle w:val="Heading2"/>
        <w:spacing w:line="480" w:lineRule="auto"/>
        <w:rPr>
          <w:color w:val="auto"/>
          <w:sz w:val="24"/>
          <w:szCs w:val="24"/>
        </w:rPr>
      </w:pPr>
      <w:bookmarkStart w:id="147" w:name="_Toc84939228"/>
      <w:bookmarkStart w:id="148" w:name="proposed-mediational-effects"/>
      <w:r w:rsidRPr="00352544">
        <w:rPr>
          <w:color w:val="auto"/>
          <w:sz w:val="24"/>
          <w:szCs w:val="24"/>
        </w:rPr>
        <w:lastRenderedPageBreak/>
        <w:t>Proposed Mediational Effects</w:t>
      </w:r>
      <w:bookmarkEnd w:id="147"/>
    </w:p>
    <w:p w14:paraId="4224177E" w14:textId="5D7D7F8A"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w:t>
      </w:r>
      <w:r w:rsidR="00827204">
        <w:t>i</w:t>
      </w:r>
      <w:r w:rsidRPr="00352544">
        <w:t xml:space="preserve">s a mediating variable for the causal effect of our intervention condition on support for UHC. The initial step in fitting our mediation model is to have our measure of perceived equity modelled as a function of our intervention condition and all covariates. </w:t>
      </w:r>
      <w:r w:rsidR="005351A8">
        <w:t>W</w:t>
      </w:r>
      <w:r w:rsidRPr="00352544">
        <w:t>e</w:t>
      </w:r>
      <w:r w:rsidR="005351A8">
        <w:t xml:space="preserve"> then</w:t>
      </w:r>
      <w:r w:rsidRPr="00352544">
        <w:t xml:space="preserv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r w:rsidRPr="001346D2">
        <w:rPr>
          <w:i/>
          <w:iCs/>
        </w:rPr>
        <w:t>t</w:t>
      </w:r>
      <w:r w:rsidRPr="00352544">
        <w:t>(820) = -3.551 ,</w:t>
      </w:r>
      <w:r w:rsidRPr="001346D2">
        <w:rPr>
          <w:i/>
          <w:iCs/>
        </w:rPr>
        <w:t>p</w:t>
      </w:r>
      <w:r w:rsidRPr="00352544">
        <w:t xml:space="preserve"> &lt; .001. Perceived equality decreased 10.49 points in our </w:t>
      </w:r>
      <w:ins w:id="149" w:author="Sean Duan" w:date="2021-10-28T13:45:00Z">
        <w:r w:rsidR="002A7337">
          <w:t xml:space="preserve">‘active’ </w:t>
        </w:r>
      </w:ins>
      <w:r w:rsidRPr="00352544">
        <w:t xml:space="preserve">intervention </w:t>
      </w:r>
      <w:del w:id="150" w:author="Sean Duan" w:date="2021-10-28T13:45:00Z">
        <w:r w:rsidRPr="00352544" w:rsidDel="002A7337">
          <w:delText xml:space="preserve">condition </w:delText>
        </w:r>
      </w:del>
      <w:r w:rsidRPr="00352544">
        <w:t>compared to our</w:t>
      </w:r>
      <w:del w:id="151" w:author="Sean Duan" w:date="2021-10-28T13:45:00Z">
        <w:r w:rsidRPr="00352544" w:rsidDel="002A7337">
          <w:delText xml:space="preserve"> control condition</w:delText>
        </w:r>
      </w:del>
      <w:ins w:id="152" w:author="Sean Duan" w:date="2021-10-28T13:45:00Z">
        <w:r w:rsidR="002A7337">
          <w:t xml:space="preserve"> ‘passive’ intervention</w:t>
        </w:r>
      </w:ins>
      <w:r w:rsidRPr="00352544">
        <w:t xml:space="preserve">. Furthermore, we observed a statistically significant effect of perceived equality on our outcome variable, support for UHC, </w:t>
      </w:r>
      <w:r w:rsidRPr="001346D2">
        <w:rPr>
          <w:i/>
          <w:iCs/>
        </w:rPr>
        <w:t>t</w:t>
      </w:r>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r w:rsidRPr="004364B2">
        <w:rPr>
          <w:i/>
          <w:iCs/>
        </w:rPr>
        <w:t>t</w:t>
      </w:r>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9"/>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Path Diagram showing the effect of condition on UHC Support and Percieved Equity</w:t>
      </w:r>
    </w:p>
    <w:p w14:paraId="26210C3A" w14:textId="18F3919F" w:rsidR="00481107" w:rsidRPr="00352544" w:rsidRDefault="008C12F4" w:rsidP="00BD273C">
      <w:pPr>
        <w:pStyle w:val="BodyText"/>
        <w:spacing w:line="480" w:lineRule="auto"/>
        <w:ind w:firstLine="720"/>
      </w:pPr>
      <w:r w:rsidRPr="00352544">
        <w:t xml:space="preserve">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w:t>
      </w:r>
      <w:del w:id="153" w:author="Sean Duan" w:date="2021-10-28T13:45:00Z">
        <w:r w:rsidRPr="00352544" w:rsidDel="00227428">
          <w:delText xml:space="preserve">control condition </w:delText>
        </w:r>
      </w:del>
      <w:ins w:id="154" w:author="Sean Duan" w:date="2021-10-28T13:45:00Z">
        <w:r w:rsidR="00227428">
          <w:t xml:space="preserve">‘passive’ intervention </w:t>
        </w:r>
      </w:ins>
      <w:r w:rsidRPr="00352544">
        <w:t>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155" w:name="_Toc84939229"/>
      <w:bookmarkStart w:id="156" w:name="moderating-effect-of-numeracy"/>
      <w:bookmarkEnd w:id="148"/>
      <w:r w:rsidRPr="00352544">
        <w:rPr>
          <w:color w:val="auto"/>
          <w:sz w:val="24"/>
          <w:szCs w:val="24"/>
        </w:rPr>
        <w:lastRenderedPageBreak/>
        <w:t>Moderating Effect of Numeracy</w:t>
      </w:r>
      <w:bookmarkEnd w:id="155"/>
    </w:p>
    <w:p w14:paraId="6B3C8D9F" w14:textId="77777777" w:rsidR="00481107" w:rsidRPr="00352544" w:rsidRDefault="008C12F4" w:rsidP="00945302">
      <w:pPr>
        <w:pStyle w:val="CaptionedFigure"/>
        <w:spacing w:line="480" w:lineRule="auto"/>
      </w:pPr>
      <w:r w:rsidRPr="00352544">
        <w:rPr>
          <w:noProof/>
        </w:rPr>
        <w:drawing>
          <wp:inline distT="0" distB="0" distL="0" distR="0" wp14:anchorId="2EC7417E" wp14:editId="258BFA6A">
            <wp:extent cx="4579620" cy="3695700"/>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rotWithShape="1">
                    <a:blip r:embed="rId20"/>
                    <a:srcRect r="866"/>
                    <a:stretch/>
                  </pic:blipFill>
                  <pic:spPr bwMode="auto">
                    <a:xfrm>
                      <a:off x="0" y="0"/>
                      <a:ext cx="4580117" cy="3696101"/>
                    </a:xfrm>
                    <a:prstGeom prst="rect">
                      <a:avLst/>
                    </a:prstGeom>
                    <a:noFill/>
                    <a:ln>
                      <a:noFill/>
                    </a:ln>
                    <a:extLst>
                      <a:ext uri="{53640926-AAD7-44D8-BBD7-CCE9431645EC}">
                        <a14:shadowObscured xmlns:a14="http://schemas.microsoft.com/office/drawing/2010/main"/>
                      </a:ext>
                    </a:extLst>
                  </pic:spPr>
                </pic:pic>
              </a:graphicData>
            </a:graphic>
          </wp:inline>
        </w:drawing>
      </w:r>
    </w:p>
    <w:p w14:paraId="0D11F2AB" w14:textId="77777777" w:rsidR="00481107" w:rsidRPr="00352544" w:rsidRDefault="008C12F4" w:rsidP="00945302">
      <w:pPr>
        <w:pStyle w:val="ImageCaption"/>
        <w:spacing w:line="480" w:lineRule="auto"/>
      </w:pPr>
      <w:r w:rsidRPr="00352544">
        <w:t>We see a clear interaction between objective numeracy and the intervention</w:t>
      </w:r>
    </w:p>
    <w:p w14:paraId="04973ECD" w14:textId="7FFEB8AA" w:rsidR="00481107" w:rsidRPr="00352544" w:rsidRDefault="008C12F4" w:rsidP="00BD273C">
      <w:pPr>
        <w:pStyle w:val="BodyText"/>
        <w:spacing w:line="480" w:lineRule="auto"/>
        <w:ind w:firstLine="720"/>
      </w:pPr>
      <w:r w:rsidRPr="00352544">
        <w:t xml:space="preserve">In partial opposition of H3, there is no direct effect of subjective numeracy, ß = 1.784, </w:t>
      </w:r>
      <w:r w:rsidRPr="00BD273C">
        <w:rPr>
          <w:i/>
          <w:iCs/>
        </w:rPr>
        <w:t>t</w:t>
      </w:r>
      <w:r w:rsidR="00272336">
        <w:rPr>
          <w:i/>
          <w:iCs/>
        </w:rPr>
        <w:t xml:space="preserve"> </w:t>
      </w:r>
      <w:r w:rsidRPr="00352544">
        <w:t>(624) = 1.551 ,</w:t>
      </w:r>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5181EA1A" w:rsidR="00481107" w:rsidRPr="00352544" w:rsidRDefault="008C12F4" w:rsidP="00272336">
      <w:pPr>
        <w:pStyle w:val="BodyText"/>
        <w:spacing w:line="480" w:lineRule="auto"/>
        <w:ind w:firstLine="720"/>
      </w:pPr>
      <w:r w:rsidRPr="00352544">
        <w:t xml:space="preserve">In partial support of H3, </w:t>
      </w:r>
      <w:r w:rsidR="0009589A">
        <w:t xml:space="preserve">there is </w:t>
      </w:r>
      <w:r w:rsidRPr="00352544">
        <w:t xml:space="preserve">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and the condition, ß = 2.78, </w:t>
      </w:r>
      <w:r w:rsidRPr="00F95A48">
        <w:rPr>
          <w:i/>
          <w:iCs/>
        </w:rPr>
        <w:t>t</w:t>
      </w:r>
      <w:r w:rsidRPr="00352544">
        <w:t xml:space="preserve"> (624) = </w:t>
      </w:r>
      <w:r w:rsidRPr="00352544">
        <w:lastRenderedPageBreak/>
        <w:t xml:space="preserve">3.99, </w:t>
      </w:r>
      <w:r w:rsidRPr="00F95A48">
        <w:rPr>
          <w:i/>
          <w:iCs/>
        </w:rPr>
        <w:t>p</w:t>
      </w:r>
      <w:r w:rsidRPr="00352544">
        <w:t xml:space="preserve">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14:paraId="6F9B7D40" w14:textId="77777777" w:rsidR="00481107" w:rsidRPr="00352544" w:rsidRDefault="008C12F4"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21"/>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8C12F4" w:rsidP="00945302">
      <w:pPr>
        <w:pStyle w:val="ImageCaption"/>
        <w:spacing w:line="480" w:lineRule="auto"/>
      </w:pPr>
      <w:r w:rsidRPr="00352544">
        <w:t>We see no interaction between subjective numeracy and the intervention</w:t>
      </w:r>
    </w:p>
    <w:p w14:paraId="7B439D82" w14:textId="77777777" w:rsidR="00481107" w:rsidRPr="00352544" w:rsidRDefault="008C12F4" w:rsidP="00945302">
      <w:pPr>
        <w:pStyle w:val="Heading2"/>
        <w:spacing w:line="480" w:lineRule="auto"/>
        <w:rPr>
          <w:color w:val="auto"/>
          <w:sz w:val="24"/>
          <w:szCs w:val="24"/>
        </w:rPr>
      </w:pPr>
      <w:bookmarkStart w:id="157" w:name="_Toc84939230"/>
      <w:bookmarkStart w:id="158" w:name="qualitative-results-1"/>
      <w:bookmarkEnd w:id="156"/>
      <w:r w:rsidRPr="00352544">
        <w:rPr>
          <w:color w:val="auto"/>
          <w:sz w:val="24"/>
          <w:szCs w:val="24"/>
        </w:rPr>
        <w:t>Qualitative results</w:t>
      </w:r>
      <w:bookmarkEnd w:id="157"/>
    </w:p>
    <w:p w14:paraId="6BFE8626" w14:textId="371DBFD9" w:rsidR="00481107" w:rsidRPr="00352544" w:rsidRDefault="008C12F4" w:rsidP="00710BBB">
      <w:pPr>
        <w:pStyle w:val="FirstParagraph"/>
        <w:spacing w:line="480" w:lineRule="auto"/>
        <w:ind w:firstLine="480"/>
      </w:pPr>
      <w:r w:rsidRPr="00352544">
        <w:t xml:space="preserve">Analyzing our free-response question, we found very similar responses to those in Study 1, but with some significant </w:t>
      </w:r>
      <w:r w:rsidR="00710BBB" w:rsidRPr="00352544">
        <w:t>differences.</w:t>
      </w:r>
      <w:r w:rsidRPr="00352544">
        <w:t xml:space="preserve"> Unlike Study 1, no participants reported difficulty with comprehending the new activity or confusion regarding the instructions and </w:t>
      </w:r>
      <w:r w:rsidR="00710BBB" w:rsidRPr="00352544">
        <w:t>procedures.</w:t>
      </w:r>
      <w:r w:rsidRPr="00352544">
        <w:t xml:space="preserve"> Several participants however reported difficulty regarding the decision making required in the task itself. Some examples include:</w:t>
      </w:r>
    </w:p>
    <w:p w14:paraId="1E6D5ECF" w14:textId="77777777" w:rsidR="00481107" w:rsidRPr="00352544" w:rsidRDefault="008C12F4" w:rsidP="00945302">
      <w:pPr>
        <w:pStyle w:val="BlockText"/>
        <w:spacing w:line="480" w:lineRule="auto"/>
      </w:pPr>
      <w:r w:rsidRPr="00352544">
        <w:lastRenderedPageBreak/>
        <w:t>“it was much more difficult than I thought it was going to be; I had to compromise points in some places to be able to get at least basic coverage in other areas”</w:t>
      </w:r>
    </w:p>
    <w:p w14:paraId="64DB008A" w14:textId="77777777" w:rsidR="00481107" w:rsidRPr="00352544" w:rsidRDefault="008C12F4" w:rsidP="00945302">
      <w:pPr>
        <w:pStyle w:val="BlockText"/>
        <w:spacing w:line="480" w:lineRule="auto"/>
      </w:pP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8C12F4" w:rsidP="00945302">
      <w:pPr>
        <w:pStyle w:val="FirstParagraph"/>
        <w:spacing w:line="480" w:lineRule="auto"/>
      </w:pPr>
      <w:r w:rsidRPr="00352544">
        <w: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14:paraId="54791249" w14:textId="77777777" w:rsidR="00481107" w:rsidRPr="00352544" w:rsidRDefault="008C12F4"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8C12F4" w:rsidP="00945302">
      <w:pPr>
        <w:pStyle w:val="BlockText"/>
        <w:spacing w:line="480" w:lineRule="auto"/>
      </w:pPr>
      <w:r w:rsidRPr="00352544">
        <w:t>“Enjoyed it, overall I believe that there should be Universal Health Care, but I did not realize how complicated it was. This exercise showed me how complicated it will be if the US decides to go through with something like this.”</w:t>
      </w:r>
    </w:p>
    <w:p w14:paraId="1EB7F7B9" w14:textId="77777777" w:rsidR="00481107" w:rsidRPr="00352544" w:rsidRDefault="008C12F4" w:rsidP="00945302">
      <w:pPr>
        <w:pStyle w:val="Heading1"/>
        <w:spacing w:line="480" w:lineRule="auto"/>
        <w:rPr>
          <w:color w:val="auto"/>
          <w:sz w:val="24"/>
          <w:szCs w:val="24"/>
        </w:rPr>
      </w:pPr>
      <w:bookmarkStart w:id="159" w:name="_Toc84939231"/>
      <w:bookmarkStart w:id="160" w:name="discussion-1"/>
      <w:bookmarkEnd w:id="138"/>
      <w:bookmarkEnd w:id="158"/>
      <w:r w:rsidRPr="00352544">
        <w:rPr>
          <w:color w:val="auto"/>
          <w:sz w:val="24"/>
          <w:szCs w:val="24"/>
        </w:rPr>
        <w:t>Discussion</w:t>
      </w:r>
      <w:bookmarkEnd w:id="159"/>
    </w:p>
    <w:p w14:paraId="12A748E1" w14:textId="172FD20B" w:rsidR="00481107" w:rsidRPr="00352544" w:rsidRDefault="008C12F4" w:rsidP="00710BBB">
      <w:pPr>
        <w:pStyle w:val="FirstParagraph"/>
        <w:spacing w:line="480" w:lineRule="auto"/>
        <w:ind w:firstLine="720"/>
      </w:pPr>
      <w:r w:rsidRPr="00352544">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w:t>
      </w:r>
      <w:r w:rsidRPr="00352544">
        <w:lastRenderedPageBreak/>
        <w:t xml:space="preserve">through Hypothesis 2. We </w:t>
      </w:r>
      <w:r w:rsidR="00052FDD">
        <w:t>hypothesized</w:t>
      </w:r>
      <w:r w:rsidRPr="00352544">
        <w:t xml:space="preserve"> that greater perceived equity would increase support for UHC (H2a). We also believed increased comprehensibility would increase support for UHC (H2b).</w:t>
      </w:r>
    </w:p>
    <w:p w14:paraId="36A39CF5" w14:textId="77777777" w:rsidR="00481107" w:rsidRPr="00352544" w:rsidRDefault="008C12F4" w:rsidP="00710BBB">
      <w:pPr>
        <w:pStyle w:val="BodyText"/>
        <w:spacing w:line="480" w:lineRule="auto"/>
        <w:ind w:firstLine="720"/>
      </w:pPr>
      <w:r w:rsidRPr="00352544">
        <w:t>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14:paraId="3DC925D7" w14:textId="0D63E4FF" w:rsidR="00481107" w:rsidRPr="00352544" w:rsidRDefault="008C12F4" w:rsidP="00945302">
      <w:pPr>
        <w:pStyle w:val="BodyText"/>
        <w:spacing w:line="480" w:lineRule="auto"/>
      </w:pPr>
      <w:r w:rsidRPr="00352544">
        <w:lastRenderedPageBreak/>
        <w:t xml:space="preserve">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w:t>
      </w:r>
      <w:r w:rsidR="00486CE0">
        <w:t>posit</w:t>
      </w:r>
      <w:r w:rsidRPr="00352544">
        <w:t xml:space="preser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8BD83D7" w14:textId="77777777" w:rsidR="00481107" w:rsidRPr="00352544" w:rsidRDefault="008C12F4" w:rsidP="00710BBB">
      <w:pPr>
        <w:pStyle w:val="BodyText"/>
        <w:spacing w:line="480" w:lineRule="auto"/>
        <w:ind w:firstLine="720"/>
      </w:pPr>
      <w:r w:rsidRPr="00352544">
        <w:t>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8C12F4" w:rsidP="00710BBB">
      <w:pPr>
        <w:pStyle w:val="BodyText"/>
        <w:spacing w:line="480" w:lineRule="auto"/>
        <w:ind w:firstLine="720"/>
      </w:pPr>
      <w:r w:rsidRPr="00352544">
        <w:t>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p w14:paraId="5D379CC2" w14:textId="77777777" w:rsidR="00481107" w:rsidRPr="00352544" w:rsidRDefault="008C12F4" w:rsidP="00945302">
      <w:pPr>
        <w:pStyle w:val="Heading1"/>
        <w:spacing w:line="480" w:lineRule="auto"/>
        <w:rPr>
          <w:color w:val="auto"/>
          <w:sz w:val="24"/>
          <w:szCs w:val="24"/>
        </w:rPr>
      </w:pPr>
      <w:bookmarkStart w:id="161" w:name="_Toc84939232"/>
      <w:bookmarkStart w:id="162" w:name="limitations"/>
      <w:bookmarkEnd w:id="160"/>
      <w:r w:rsidRPr="00352544">
        <w:rPr>
          <w:color w:val="auto"/>
          <w:sz w:val="24"/>
          <w:szCs w:val="24"/>
        </w:rPr>
        <w:lastRenderedPageBreak/>
        <w:t>Limitations</w:t>
      </w:r>
      <w:bookmarkEnd w:id="161"/>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163" w:name="_Toc84939233"/>
      <w:bookmarkStart w:id="164" w:name="future-directions"/>
      <w:bookmarkEnd w:id="162"/>
      <w:r w:rsidRPr="00352544">
        <w:rPr>
          <w:color w:val="auto"/>
          <w:sz w:val="24"/>
          <w:szCs w:val="24"/>
        </w:rPr>
        <w:t>Future Directions</w:t>
      </w:r>
      <w:bookmarkEnd w:id="163"/>
    </w:p>
    <w:p w14:paraId="056C73BC" w14:textId="77777777"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14:paraId="2CA0B456" w14:textId="77777777" w:rsidR="00481107" w:rsidRPr="00352544" w:rsidRDefault="008C12F4" w:rsidP="00710BBB">
      <w:pPr>
        <w:pStyle w:val="BodyText"/>
        <w:spacing w:line="480" w:lineRule="auto"/>
        <w:ind w:firstLine="720"/>
      </w:pPr>
      <w:r w:rsidRPr="00352544">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w:t>
      </w:r>
      <w:r w:rsidRPr="00352544">
        <w:lastRenderedPageBreak/>
        <w:t>evidence indicating that the structure of an HBP could have has greater salience in determining approval versus simply the objective healthcare options available.</w:t>
      </w:r>
    </w:p>
    <w:p w14:paraId="2C331432" w14:textId="77777777" w:rsidR="00481107" w:rsidRPr="00352544" w:rsidRDefault="008C12F4" w:rsidP="00710BBB">
      <w:pPr>
        <w:pStyle w:val="BodyText"/>
        <w:spacing w:line="480" w:lineRule="auto"/>
        <w:ind w:firstLine="720"/>
      </w:pPr>
      <w:r w:rsidRPr="00352544">
        <w:t>Another valuable 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165" w:name="_Toc84939234"/>
      <w:bookmarkStart w:id="166" w:name="appendix-a"/>
      <w:bookmarkEnd w:id="164"/>
      <w:r w:rsidRPr="00352544">
        <w:rPr>
          <w:color w:val="auto"/>
          <w:sz w:val="24"/>
          <w:szCs w:val="24"/>
        </w:rPr>
        <w:lastRenderedPageBreak/>
        <w:t>Appendix A</w:t>
      </w:r>
      <w:bookmarkEnd w:id="165"/>
    </w:p>
    <w:p w14:paraId="2E0E6623" w14:textId="77777777" w:rsidR="00481107" w:rsidRPr="00352544" w:rsidRDefault="008C12F4" w:rsidP="00945302">
      <w:pPr>
        <w:pStyle w:val="Heading3"/>
        <w:spacing w:line="480" w:lineRule="auto"/>
        <w:rPr>
          <w:color w:val="auto"/>
        </w:rPr>
      </w:pPr>
      <w:bookmarkStart w:id="167"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23"/>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4"/>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5"/>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447278D4" w14:textId="77777777" w:rsidR="001C648C" w:rsidRDefault="008C12F4" w:rsidP="001C648C">
      <w:pPr>
        <w:pStyle w:val="ImageCaption"/>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6"/>
                    <a:stretch>
                      <a:fillRect/>
                    </a:stretch>
                  </pic:blipFill>
                  <pic:spPr bwMode="auto">
                    <a:xfrm>
                      <a:off x="0" y="0"/>
                      <a:ext cx="5334000" cy="5497029"/>
                    </a:xfrm>
                    <a:prstGeom prst="rect">
                      <a:avLst/>
                    </a:prstGeom>
                    <a:noFill/>
                    <a:ln w="9525">
                      <a:noFill/>
                      <a:headEnd/>
                      <a:tailEnd/>
                    </a:ln>
                  </pic:spPr>
                </pic:pic>
              </a:graphicData>
            </a:graphic>
          </wp:inline>
        </w:drawing>
      </w:r>
    </w:p>
    <w:p w14:paraId="09FEEECC" w14:textId="698C8DA4" w:rsidR="001C648C" w:rsidRPr="00352544" w:rsidRDefault="001C648C" w:rsidP="001C648C">
      <w:pPr>
        <w:pStyle w:val="ImageCaption"/>
        <w:spacing w:line="480" w:lineRule="auto"/>
      </w:pPr>
      <w:r>
        <w:t>Completed CHAT</w:t>
      </w:r>
      <w:r w:rsidRPr="00352544">
        <w:t xml:space="preserve"> </w:t>
      </w:r>
      <w:r>
        <w:t>sheet for ‘Passive’ intervention</w:t>
      </w:r>
      <w:r w:rsidRPr="00352544">
        <w:t xml:space="preserve"> condition</w:t>
      </w:r>
    </w:p>
    <w:p w14:paraId="5744EB2D" w14:textId="141BCC99" w:rsidR="001C648C" w:rsidRDefault="001C648C" w:rsidP="00945302">
      <w:pPr>
        <w:pStyle w:val="BodyText"/>
        <w:spacing w:line="480" w:lineRule="auto"/>
      </w:pPr>
    </w:p>
    <w:p w14:paraId="20FA5757" w14:textId="563AA5DB" w:rsidR="00481107" w:rsidRDefault="008C12F4" w:rsidP="00945302">
      <w:pPr>
        <w:pStyle w:val="BodyText"/>
        <w:spacing w:line="480" w:lineRule="auto"/>
      </w:pP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7"/>
                    <a:stretch>
                      <a:fillRect/>
                    </a:stretch>
                  </pic:blipFill>
                  <pic:spPr bwMode="auto">
                    <a:xfrm>
                      <a:off x="0" y="0"/>
                      <a:ext cx="5334000" cy="5513658"/>
                    </a:xfrm>
                    <a:prstGeom prst="rect">
                      <a:avLst/>
                    </a:prstGeom>
                    <a:noFill/>
                    <a:ln w="9525">
                      <a:noFill/>
                      <a:headEnd/>
                      <a:tailEnd/>
                    </a:ln>
                  </pic:spPr>
                </pic:pic>
              </a:graphicData>
            </a:graphic>
          </wp:inline>
        </w:drawing>
      </w:r>
    </w:p>
    <w:p w14:paraId="008E24E3" w14:textId="14499ECD" w:rsidR="002918D2" w:rsidRPr="00352544" w:rsidRDefault="002918D2" w:rsidP="002918D2">
      <w:pPr>
        <w:pStyle w:val="ImageCaption"/>
        <w:spacing w:line="480" w:lineRule="auto"/>
      </w:pPr>
      <w:r>
        <w:t>Support for Universal Health Care – 7 point Likert scale for Study 1</w:t>
      </w:r>
    </w:p>
    <w:p w14:paraId="22F9A551" w14:textId="77777777" w:rsidR="002918D2" w:rsidRPr="00352544" w:rsidRDefault="002918D2" w:rsidP="00945302">
      <w:pPr>
        <w:pStyle w:val="BodyText"/>
        <w:spacing w:line="480" w:lineRule="auto"/>
      </w:pPr>
    </w:p>
    <w:p w14:paraId="3EF561F9" w14:textId="77777777" w:rsidR="00481107" w:rsidRPr="00352544" w:rsidRDefault="008C12F4" w:rsidP="00945302">
      <w:pPr>
        <w:pStyle w:val="Heading1"/>
        <w:spacing w:line="480" w:lineRule="auto"/>
        <w:rPr>
          <w:color w:val="auto"/>
          <w:sz w:val="24"/>
          <w:szCs w:val="24"/>
        </w:rPr>
      </w:pPr>
      <w:bookmarkStart w:id="168" w:name="_Toc84939235"/>
      <w:bookmarkStart w:id="169" w:name="appendix-b"/>
      <w:bookmarkEnd w:id="166"/>
      <w:bookmarkEnd w:id="167"/>
      <w:r w:rsidRPr="00352544">
        <w:rPr>
          <w:color w:val="auto"/>
          <w:sz w:val="24"/>
          <w:szCs w:val="24"/>
        </w:rPr>
        <w:lastRenderedPageBreak/>
        <w:t>Appendix B</w:t>
      </w:r>
      <w:bookmarkEnd w:id="168"/>
    </w:p>
    <w:p w14:paraId="66BC5E3A" w14:textId="77777777" w:rsidR="00481107" w:rsidRPr="00352544" w:rsidRDefault="008C12F4" w:rsidP="00945302">
      <w:pPr>
        <w:pStyle w:val="Heading3"/>
        <w:spacing w:line="480" w:lineRule="auto"/>
        <w:rPr>
          <w:color w:val="auto"/>
        </w:rPr>
      </w:pPr>
      <w:bookmarkStart w:id="170"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8"/>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8C12F4" w:rsidP="00945302">
      <w:pPr>
        <w:pStyle w:val="ImageCaption"/>
        <w:spacing w:line="480" w:lineRule="auto"/>
      </w:pPr>
      <w:r w:rsidRPr="00352544">
        <w:t>Screenshot of Web Exercise for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9"/>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8C12F4"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30"/>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6308FE76" w:rsidR="00481107" w:rsidRPr="00352544" w:rsidRDefault="009E186E" w:rsidP="00945302">
      <w:pPr>
        <w:pStyle w:val="ImageCaption"/>
        <w:spacing w:line="480" w:lineRule="auto"/>
      </w:pPr>
      <w:r>
        <w:t xml:space="preserve">Portion of </w:t>
      </w:r>
      <w:r w:rsidR="008C12F4"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54D9AA3C" w:rsidR="00481107" w:rsidRPr="00352544" w:rsidRDefault="009E186E" w:rsidP="00945302">
      <w:pPr>
        <w:pStyle w:val="ImageCaption"/>
        <w:spacing w:line="480" w:lineRule="auto"/>
      </w:pPr>
      <w:r>
        <w:t xml:space="preserve">Portion of </w:t>
      </w:r>
      <w:r w:rsidR="008C12F4"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32"/>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33"/>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r w:rsidRPr="00352544">
        <w:t>Percieved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4"/>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r w:rsidRPr="00352544">
        <w:t>Percieved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5"/>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6"/>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7"/>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371CBB3D" w14:textId="77777777" w:rsidR="00B16E3F" w:rsidRDefault="00B16E3F" w:rsidP="00945302">
      <w:pPr>
        <w:pStyle w:val="Heading1"/>
        <w:spacing w:line="480" w:lineRule="auto"/>
        <w:rPr>
          <w:color w:val="auto"/>
          <w:sz w:val="24"/>
          <w:szCs w:val="24"/>
        </w:rPr>
      </w:pPr>
      <w:bookmarkStart w:id="171" w:name="references"/>
      <w:bookmarkEnd w:id="169"/>
      <w:bookmarkEnd w:id="170"/>
    </w:p>
    <w:p w14:paraId="04180807" w14:textId="3D9C7AB8" w:rsidR="00481107" w:rsidRPr="00352544" w:rsidRDefault="008C12F4" w:rsidP="00B16E3F">
      <w:pPr>
        <w:pStyle w:val="Heading1"/>
        <w:spacing w:line="480" w:lineRule="auto"/>
        <w:jc w:val="center"/>
        <w:rPr>
          <w:color w:val="auto"/>
          <w:sz w:val="24"/>
          <w:szCs w:val="24"/>
        </w:rPr>
      </w:pPr>
      <w:bookmarkStart w:id="172" w:name="_Toc84939236"/>
      <w:r w:rsidRPr="00352544">
        <w:rPr>
          <w:color w:val="auto"/>
          <w:sz w:val="24"/>
          <w:szCs w:val="24"/>
        </w:rPr>
        <w:t>References</w:t>
      </w:r>
      <w:bookmarkEnd w:id="172"/>
    </w:p>
    <w:p w14:paraId="28F8AE77" w14:textId="77777777" w:rsidR="00481107" w:rsidRPr="00352544" w:rsidRDefault="008C12F4" w:rsidP="00945302">
      <w:pPr>
        <w:pStyle w:val="Bibliography"/>
        <w:spacing w:line="480" w:lineRule="auto"/>
      </w:pPr>
      <w:bookmarkStart w:id="173" w:name="ref-Agency2017"/>
      <w:bookmarkStart w:id="174"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175" w:name="ref-Agyepong2016"/>
      <w:bookmarkEnd w:id="173"/>
      <w:r w:rsidRPr="00352544">
        <w:t xml:space="preserve">Agyepong, Irene Akua, Daniel Nana Yaw Abankwah, Angela Abroso, Changbae Chun, Joseph Nii Otoe Dodoo, Shinye Lee, Sylvester A. Mensah, et al. 2016. “The "universal" in UHC and Ghana’s National Health Insurance Scheme: Policy and implementation challenges and dilemmas of a lower middle income country.” </w:t>
      </w:r>
      <w:r w:rsidRPr="00352544">
        <w:rPr>
          <w:i/>
        </w:rPr>
        <w:t>BMC Health Services Research</w:t>
      </w:r>
      <w:r w:rsidRPr="00352544">
        <w:t xml:space="preserve"> 16 (1). </w:t>
      </w:r>
      <w:hyperlink r:id="rId38">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176" w:name="ref-Anderson2003"/>
      <w:bookmarkEnd w:id="175"/>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9">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177" w:name="ref-Assembly1991"/>
      <w:bookmarkEnd w:id="176"/>
      <w:r w:rsidRPr="00352544">
        <w:t xml:space="preserve">Assembly, The General. 1991. “UN general assembly resolution 44/225.” </w:t>
      </w:r>
      <w:r w:rsidRPr="00352544">
        <w:rPr>
          <w:i/>
        </w:rPr>
        <w:t>Marine Policy</w:t>
      </w:r>
      <w:r w:rsidRPr="00352544">
        <w:t xml:space="preserve"> 15 (5): 331–32. </w:t>
      </w:r>
      <w:hyperlink r:id="rId40">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178" w:name="ref-Austin2014"/>
      <w:bookmarkEnd w:id="177"/>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179" w:name="ref-Baicker2013"/>
      <w:bookmarkEnd w:id="178"/>
      <w:r w:rsidRPr="00352544">
        <w:t xml:space="preserve">Baicker, Katherine, Sarah L. Taubman, Heidi L. Allen, Mira Bernstein, Jonathan H. Gruber, Joseph P. Newhouse, Eric C. Schneider, Bill J. Wright, Alan M. Zaslavsky, and Amy N. Finkelstein. 2013. “The Oregon Experiment — Effects of Medicaid on Clinical Outcomes.” </w:t>
      </w:r>
      <w:r w:rsidRPr="00352544">
        <w:rPr>
          <w:i/>
        </w:rPr>
        <w:t>New England Journal of Medicine</w:t>
      </w:r>
      <w:r w:rsidRPr="00352544">
        <w:t xml:space="preserve"> 368 (18): 1713–22. </w:t>
      </w:r>
      <w:hyperlink r:id="rId41">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180" w:name="ref-Bichay2020"/>
      <w:bookmarkEnd w:id="179"/>
      <w:r w:rsidRPr="00352544">
        <w:lastRenderedPageBreak/>
        <w:t xml:space="preserve">Bichay,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42">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181" w:name="ref-Chalkidou2014"/>
      <w:bookmarkEnd w:id="180"/>
      <w:r w:rsidRPr="00352544">
        <w:t xml:space="preserve">Chalkidou, Kalipso, Patricio Marquez, Preet K Dhillon, Yot Teerawattananon, Thunyarat Anothaisintawee, Carlos Augusto Grabois Gadelha, and Richard Sullivan. 2014. “Evidence-informed frameworks for cost-effective cancer care and prevention in low, middle, and high-income countries.” </w:t>
      </w:r>
      <w:r w:rsidRPr="00352544">
        <w:rPr>
          <w:i/>
        </w:rPr>
        <w:t>The Lancet Oncology</w:t>
      </w:r>
      <w:r w:rsidRPr="00352544">
        <w:t xml:space="preserve"> 15 (3): e119—–e131. </w:t>
      </w:r>
      <w:hyperlink r:id="rId43">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182" w:name="ref-Rosenberg2020"/>
      <w:bookmarkEnd w:id="181"/>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4">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183" w:name="ref-Dalen2015"/>
      <w:bookmarkEnd w:id="182"/>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5">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184" w:name="ref-Danis2004"/>
      <w:bookmarkEnd w:id="183"/>
      <w:r w:rsidRPr="00352544">
        <w:t xml:space="preserve">Danis, M., A. K. Biddle, and S. D. Goold. 2004. “Enrollees Choose Priorities for Medicare.” </w:t>
      </w:r>
      <w:r w:rsidRPr="00352544">
        <w:rPr>
          <w:i/>
        </w:rPr>
        <w:t>The Gerontologist</w:t>
      </w:r>
      <w:r w:rsidRPr="00352544">
        <w:t xml:space="preserve"> 44 (1): 58–67. </w:t>
      </w:r>
      <w:hyperlink r:id="rId46">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185" w:name="ref-Danis2002"/>
      <w:bookmarkEnd w:id="184"/>
      <w:r w:rsidRPr="00352544">
        <w:t xml:space="preserve">Danis, Marion, Andrea K. Biddle, and Susan Dorr Goold. 2002. “Insurance benefit preferences of the low-income uninsured.” </w:t>
      </w:r>
      <w:r w:rsidRPr="00352544">
        <w:rPr>
          <w:i/>
        </w:rPr>
        <w:t>Journal of General Internal Medicine</w:t>
      </w:r>
      <w:r w:rsidRPr="00352544">
        <w:t xml:space="preserve"> 17 (2): 125–33. </w:t>
      </w:r>
      <w:hyperlink r:id="rId47">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186" w:name="ref-Fagerlin2007"/>
      <w:bookmarkEnd w:id="185"/>
      <w:r w:rsidRPr="00352544">
        <w:t xml:space="preserve">Fagerlin, Angela, Brian J. Zikmund-Fisher, Peter A. Ubel, Aleksandra Jankovic, Holly A. Derry, and Dylan M. Smith. 2007. “Measuring numeracy without a math test: Development </w:t>
      </w:r>
      <w:r w:rsidRPr="00352544">
        <w:lastRenderedPageBreak/>
        <w:t xml:space="preserve">of the subjective numeracy scale.” </w:t>
      </w:r>
      <w:r w:rsidRPr="00352544">
        <w:rPr>
          <w:i/>
        </w:rPr>
        <w:t>Medical Decision Making</w:t>
      </w:r>
      <w:r w:rsidRPr="00352544">
        <w:t xml:space="preserve"> 27 (5): 672–80. </w:t>
      </w:r>
      <w:hyperlink r:id="rId48">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187" w:name="ref-Fox2015"/>
      <w:bookmarkEnd w:id="186"/>
      <w:r w:rsidRPr="00352544">
        <w:t xml:space="preserve">Fox, Ashley M., and Nathan J. Blanchet. 2015. </w:t>
      </w:r>
      <w:r w:rsidRPr="00352544">
        <w:rPr>
          <w:i/>
        </w:rPr>
        <w:t>The little state that couldn’t could? The politics of "single-payer" health coverage in Vermont</w:t>
      </w:r>
      <w:r w:rsidRPr="00352544">
        <w:t xml:space="preserve">. Vol. 40. 3. </w:t>
      </w:r>
      <w:hyperlink r:id="rId49">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188" w:name="ref-Frazier2004"/>
      <w:bookmarkEnd w:id="187"/>
      <w:r w:rsidRPr="00352544">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50">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189" w:name="ref-Galvani2017"/>
      <w:bookmarkEnd w:id="188"/>
      <w:r w:rsidRPr="00352544">
        <w:t xml:space="preserve">Galvani, Alison P, David P Durham, Sten H Vermund, and Meagan C Fitzpatrick. 2017. “California Universal Health Care: An economic stimulus and lifesaving proposal.” </w:t>
      </w:r>
      <w:r w:rsidRPr="00352544">
        <w:rPr>
          <w:i/>
        </w:rPr>
        <w:t>The Lancet</w:t>
      </w:r>
      <w:r w:rsidRPr="00352544">
        <w:t xml:space="preserve"> 390 (10106): 2012–14. </w:t>
      </w:r>
      <w:hyperlink r:id="rId51">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190" w:name="ref-Glassman2016"/>
      <w:bookmarkEnd w:id="189"/>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52">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191" w:name="ref-Goold2005"/>
      <w:bookmarkEnd w:id="190"/>
      <w:r w:rsidRPr="00352544">
        <w:t xml:space="preserve">Goold, Susan Dorr, Andrea K. Biddle, Glenn Klipp, and Marion Danis. 2005. “Choosing healthplans all together: A deliberative exercise for allocating limited health care resources.” </w:t>
      </w:r>
      <w:r w:rsidRPr="00352544">
        <w:rPr>
          <w:i/>
        </w:rPr>
        <w:t>Journal of Health Politics, Policy and Law</w:t>
      </w:r>
      <w:r w:rsidRPr="00352544">
        <w:t xml:space="preserve"> 30 (4): 563–601. </w:t>
      </w:r>
      <w:hyperlink r:id="rId53">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192" w:name="ref-Haidet2004"/>
      <w:bookmarkEnd w:id="191"/>
      <w:r w:rsidRPr="00352544">
        <w:t xml:space="preserve">Haidet, Paul, Robert O. Morgan, Kimberly O’Malley, Betty Jeanne Moran, and Boyd F. Richards. 2004. “A controlled trial of active versus passive learning strategies in a large </w:t>
      </w:r>
      <w:r w:rsidRPr="00352544">
        <w:lastRenderedPageBreak/>
        <w:t xml:space="preserve">group setting.” </w:t>
      </w:r>
      <w:r w:rsidRPr="00352544">
        <w:rPr>
          <w:i/>
        </w:rPr>
        <w:t>Advances in Health Sciences Education</w:t>
      </w:r>
      <w:r w:rsidRPr="00352544">
        <w:t xml:space="preserve"> 9 (1): 15–27. </w:t>
      </w:r>
      <w:hyperlink r:id="rId54">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193" w:name="ref-Himmelstein2005"/>
      <w:bookmarkEnd w:id="192"/>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5">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194" w:name="ref-Holahan2019"/>
      <w:bookmarkEnd w:id="193"/>
      <w:r w:rsidRPr="00352544">
        <w:t xml:space="preserve">Holahan, John, and Michael Karpman. 2019. “What Explains Support for or Opposition to Medicare for All?” no. August: 1–17. </w:t>
      </w:r>
      <w:hyperlink r:id="rId56">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195" w:name="ref-Hsiao2019"/>
      <w:bookmarkEnd w:id="194"/>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7">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196" w:name="ref-Hsiao2011"/>
      <w:bookmarkEnd w:id="195"/>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197" w:name="ref-Huebner2006"/>
      <w:bookmarkEnd w:id="196"/>
      <w:r w:rsidRPr="00352544">
        <w:t xml:space="preserve">Huebner, Jeffrey, Jaya R Agrawal, Ashwini R Sehgal, Paul Jung, Joan Hedgecock, and Steven R Simon. 2006. “Universal health care and reform of the health care system: Views of medical students in the United States.” </w:t>
      </w:r>
      <w:r w:rsidRPr="00352544">
        <w:rPr>
          <w:i/>
        </w:rPr>
        <w:t>Academic Medicine</w:t>
      </w:r>
      <w:r w:rsidRPr="00352544">
        <w:t xml:space="preserve"> 81 (8): 721–27. </w:t>
      </w:r>
      <w:hyperlink r:id="rId58">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198" w:name="ref-Hurst2018"/>
      <w:bookmarkEnd w:id="197"/>
      <w:r w:rsidRPr="00352544">
        <w:t xml:space="preserve">Hurst, Samia A., Mélinée Schindler, Susan D. Goold, and Marion Danis. 2018. “Swiss-CHAT: Citizens discuss priorities for Swiss health insurance coverage.” </w:t>
      </w:r>
      <w:r w:rsidRPr="00352544">
        <w:rPr>
          <w:i/>
        </w:rPr>
        <w:t>International Journal of Health Policy and Management</w:t>
      </w:r>
      <w:r w:rsidRPr="00352544">
        <w:t xml:space="preserve"> 7 (8): 746–54. </w:t>
      </w:r>
      <w:hyperlink r:id="rId59">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199" w:name="ref-Hussey2003"/>
      <w:bookmarkEnd w:id="198"/>
      <w:r w:rsidRPr="00352544">
        <w:lastRenderedPageBreak/>
        <w:t xml:space="preserve">Hussey, P., and G. F. Anderson. 2003. “A comparison of single- and multi-payer health insurance systems and options for reform.” </w:t>
      </w:r>
      <w:r w:rsidRPr="00352544">
        <w:rPr>
          <w:i/>
        </w:rPr>
        <w:t>Health Policy</w:t>
      </w:r>
      <w:r w:rsidRPr="00352544">
        <w:t xml:space="preserve"> 66 (3): 215–28. </w:t>
      </w:r>
      <w:hyperlink r:id="rId60">
        <w:r w:rsidRPr="00352544">
          <w:rPr>
            <w:rStyle w:val="Hyperlink"/>
            <w:color w:val="auto"/>
          </w:rPr>
          <w:t>https://doi.org/10.1016/S0168-8510(03)00050-2</w:t>
        </w:r>
      </w:hyperlink>
      <w:r w:rsidRPr="00352544">
        <w:t>.</w:t>
      </w:r>
    </w:p>
    <w:p w14:paraId="557A052B" w14:textId="77777777" w:rsidR="00481107" w:rsidRPr="00352544" w:rsidRDefault="008C12F4" w:rsidP="00945302">
      <w:pPr>
        <w:pStyle w:val="Bibliography"/>
        <w:spacing w:line="480" w:lineRule="auto"/>
      </w:pPr>
      <w:bookmarkStart w:id="200" w:name="ref-James2015"/>
      <w:bookmarkEnd w:id="199"/>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61">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8C12F4" w:rsidP="00945302">
      <w:pPr>
        <w:pStyle w:val="Bibliography"/>
        <w:spacing w:line="480" w:lineRule="auto"/>
      </w:pPr>
      <w:bookmarkStart w:id="201" w:name="ref-Kim2013"/>
      <w:bookmarkEnd w:id="200"/>
      <w:r w:rsidRPr="00352544">
        <w:t xml:space="preserve">Kim, Tae Kuen, and Shannon R Lane. 2013. “Government Health Expenditure and Public Health Outcomes :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202" w:name="ref-Knoll2015"/>
      <w:bookmarkEnd w:id="201"/>
      <w:r w:rsidRPr="00352544">
        <w:t xml:space="preserve">Knoll, Benjamin R., and Jordan Shewmaker. 2015. “‘Simply un-American’: Nativism and Support for Health Care Reform.” </w:t>
      </w:r>
      <w:r w:rsidRPr="00352544">
        <w:rPr>
          <w:i/>
        </w:rPr>
        <w:t>Political Behavior</w:t>
      </w:r>
      <w:r w:rsidRPr="00352544">
        <w:t xml:space="preserve"> 37 (1): 87–108. </w:t>
      </w:r>
      <w:hyperlink r:id="rId62">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203" w:name="ref-Kochanek2020"/>
      <w:bookmarkEnd w:id="202"/>
      <w:r w:rsidRPr="00352544">
        <w:t xml:space="preserve">Kochanek, Kenneth D, Jiaquan Xu, and Elizabeth Arias. 2020. “NCHS Data Brief No. 395, December 2020: Mortality in the United States, 2019,” no. 395: 1–8. </w:t>
      </w:r>
      <w:hyperlink r:id="rId63">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204" w:name="ref-Koopman2000"/>
      <w:bookmarkEnd w:id="203"/>
      <w:r w:rsidRPr="00352544">
        <w:t xml:space="preserve">Koopman, J. J. E., D. Van Bodegom, K. G. M. Beenakker, J. W. Jukema, and R. G. J. Westendorp. 2012. “Reply: World Health Report 2000.” </w:t>
      </w:r>
      <w:r w:rsidRPr="00352544">
        <w:rPr>
          <w:i/>
        </w:rPr>
        <w:t>The Lancet</w:t>
      </w:r>
      <w:r w:rsidRPr="00352544">
        <w:t xml:space="preserve"> 380 (9852): 1471–72. </w:t>
      </w:r>
      <w:hyperlink r:id="rId64">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205" w:name="ref-Kyle2017"/>
      <w:bookmarkEnd w:id="204"/>
      <w:r w:rsidRPr="00352544">
        <w:lastRenderedPageBreak/>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5">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206" w:name="ref-Lillie-Blanton2000"/>
      <w:bookmarkEnd w:id="205"/>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6">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207" w:name="ref-Manchikanti2010"/>
      <w:bookmarkEnd w:id="206"/>
      <w:r w:rsidRPr="00352544">
        <w:t xml:space="preserve">Manchikanti, Laxmaiah,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208" w:name="ref-Manchikanti2009"/>
      <w:bookmarkEnd w:id="207"/>
      <w:r w:rsidRPr="00352544">
        <w:t xml:space="preserve">Manchikanti, Laxmaiah, Vijay Singh, Sukdeb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209" w:name="ref-McDonough2015"/>
      <w:bookmarkEnd w:id="208"/>
      <w:r w:rsidRPr="00352544">
        <w:t xml:space="preserve">McDonough, John E. 2015. “The Demise of Vermont’s Single-Payer Plan.” </w:t>
      </w:r>
      <w:r w:rsidRPr="00352544">
        <w:rPr>
          <w:i/>
        </w:rPr>
        <w:t>New England Journal of Medicine</w:t>
      </w:r>
      <w:r w:rsidRPr="00352544">
        <w:t xml:space="preserve"> 372 (17): 1584–85. </w:t>
      </w:r>
      <w:hyperlink r:id="rId67">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210" w:name="ref-Michel2009"/>
      <w:bookmarkEnd w:id="209"/>
      <w:r w:rsidRPr="00352544">
        <w:t xml:space="preserve">Michel, Norbert,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8">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211" w:name="ref-Morgan2017"/>
      <w:bookmarkEnd w:id="210"/>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9">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212" w:name="ref-Morriss2013"/>
      <w:bookmarkEnd w:id="211"/>
      <w:r w:rsidRPr="00352544">
        <w:lastRenderedPageBreak/>
        <w:t xml:space="preserve">Morriss, Frank H. 2013. “Increased risk of death among uninsured neonates.” </w:t>
      </w:r>
      <w:r w:rsidRPr="00352544">
        <w:rPr>
          <w:i/>
        </w:rPr>
        <w:t>Health Services Research</w:t>
      </w:r>
      <w:r w:rsidRPr="00352544">
        <w:t xml:space="preserve"> 48 (4): 1232–55. </w:t>
      </w:r>
      <w:hyperlink r:id="rId70">
        <w:r w:rsidRPr="00352544">
          <w:rPr>
            <w:rStyle w:val="Hyperlink"/>
            <w:color w:val="auto"/>
          </w:rPr>
          <w:t>https://doi.org/10.1111/1475-6773.12042</w:t>
        </w:r>
      </w:hyperlink>
      <w:r w:rsidRPr="00352544">
        <w:t>.</w:t>
      </w:r>
    </w:p>
    <w:bookmarkEnd w:id="212"/>
    <w:p w14:paraId="396A2CE3" w14:textId="77777777" w:rsidR="00481107" w:rsidRPr="00352544" w:rsidRDefault="008C12F4"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71">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213" w:name="ref-VanMulken2010"/>
      <w:r w:rsidRPr="00352544">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72">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214" w:name="ref-Murphy2014"/>
      <w:bookmarkEnd w:id="213"/>
      <w:r w:rsidRPr="00352544">
        <w:t>Murphy, Sherry L, Kenneth D Kochanek, Jiaquan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215" w:name="ref-Netemeyer1996"/>
      <w:bookmarkEnd w:id="214"/>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73">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216" w:name="ref-Nissan2011"/>
      <w:bookmarkEnd w:id="215"/>
      <w:r w:rsidRPr="00352544">
        <w:t>Nissan, Xavier, Lionel Larribere, Manoubia Saidani, Cédric Delevoye, Jessica Feteira, Gilles Lemaitre, Marc Peschanski, and Christine Baldeschi. 2011. “Economic sciences” 108 (36): 14786–88.</w:t>
      </w:r>
    </w:p>
    <w:p w14:paraId="5D3D676C" w14:textId="77777777" w:rsidR="00481107" w:rsidRPr="00352544" w:rsidRDefault="008C12F4" w:rsidP="00945302">
      <w:pPr>
        <w:pStyle w:val="Bibliography"/>
        <w:spacing w:line="480" w:lineRule="auto"/>
      </w:pPr>
      <w:bookmarkStart w:id="217" w:name="ref-Odokonyero2017"/>
      <w:bookmarkEnd w:id="216"/>
      <w:r w:rsidRPr="00352544">
        <w:t xml:space="preserve">Odokonyero, T, F Mwesigye, A Adong, and S Mbowa. 2017. “Universal health coverage in Uganda: the critical health infrastructure, healthcare coverage and equity.” </w:t>
      </w:r>
      <w:r w:rsidRPr="00352544">
        <w:rPr>
          <w:i/>
        </w:rPr>
        <w:t xml:space="preserve">Research Series - </w:t>
      </w:r>
      <w:r w:rsidRPr="00352544">
        <w:rPr>
          <w:i/>
        </w:rPr>
        <w:lastRenderedPageBreak/>
        <w:t>Economic Policy Research Centre</w:t>
      </w:r>
      <w:r w:rsidRPr="00352544">
        <w:t xml:space="preserve">, no. 136: 1–31. </w:t>
      </w:r>
      <w:hyperlink r:id="rId74">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218" w:name="ref-Panpiemras2011"/>
      <w:bookmarkEnd w:id="217"/>
      <w:r w:rsidRPr="00352544">
        <w:t xml:space="preserve">Panpiemras, Jirawat, Thitima Puttitanun, Krislert Samphantharak, and Kannika Thampanishvong. 2011. “Impact of Universal Health Care Coverage on patient demand for health care services in Thailand.” </w:t>
      </w:r>
      <w:r w:rsidRPr="00352544">
        <w:rPr>
          <w:i/>
        </w:rPr>
        <w:t>Health Policy</w:t>
      </w:r>
      <w:r w:rsidRPr="00352544">
        <w:t xml:space="preserve"> 103 (2-3): 228–35. </w:t>
      </w:r>
      <w:hyperlink r:id="rId75">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219" w:name="ref-Papanicolas2018a"/>
      <w:bookmarkEnd w:id="218"/>
      <w:r w:rsidRPr="00352544">
        <w:t xml:space="preserve">Papanicolas, Irene,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6">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220" w:name="ref-Peters2020"/>
      <w:bookmarkEnd w:id="219"/>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221" w:name="ref-Reinhardt2004"/>
      <w:bookmarkEnd w:id="220"/>
      <w:r w:rsidRPr="00352544">
        <w:t xml:space="preserve">Reinhardt, Uwe E., Peter S. Hussey, and Gerard F. Anderson. 2004. “U.S. Health Care Spending In An International Context.” </w:t>
      </w:r>
      <w:r w:rsidRPr="00352544">
        <w:rPr>
          <w:i/>
        </w:rPr>
        <w:t>Health Affairs</w:t>
      </w:r>
      <w:r w:rsidRPr="00352544">
        <w:t xml:space="preserve"> 23 (3): 10–25. </w:t>
      </w:r>
      <w:hyperlink r:id="rId77">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222" w:name="ref-Roco2014"/>
      <w:bookmarkEnd w:id="221"/>
      <w:r w:rsidRPr="00352544">
        <w:t>Roco, Mihail C. 2014. “Trends in the U.S. Uninsured Population,” no. February: 2010–20.</w:t>
      </w:r>
    </w:p>
    <w:p w14:paraId="2CA75E5D" w14:textId="77777777" w:rsidR="00481107" w:rsidRPr="00352544" w:rsidRDefault="008C12F4" w:rsidP="00945302">
      <w:pPr>
        <w:pStyle w:val="Bibliography"/>
        <w:spacing w:line="480" w:lineRule="auto"/>
      </w:pPr>
      <w:bookmarkStart w:id="223" w:name="ref-Scheinker2021"/>
      <w:bookmarkEnd w:id="222"/>
      <w:r w:rsidRPr="00352544">
        <w:t xml:space="preserve">Scheinker,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8">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224" w:name="ref-Schoen2005"/>
      <w:bookmarkEnd w:id="223"/>
      <w:r w:rsidRPr="00352544">
        <w:lastRenderedPageBreak/>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9">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225" w:name="ref-Shen2016"/>
      <w:bookmarkEnd w:id="224"/>
      <w:r w:rsidRPr="00352544">
        <w:t xml:space="preserve">Shen, Megan Johnson, and Jordan P. Labouff.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80">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226" w:name="ref-Shrank2019"/>
      <w:bookmarkEnd w:id="225"/>
      <w:r w:rsidRPr="00352544">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81">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227" w:name="ref-Skidmore2012"/>
      <w:bookmarkEnd w:id="226"/>
      <w:r w:rsidRPr="00352544">
        <w:t xml:space="preserve">Skidmore, Max J. 2012. “The Affordable Care Act: Dispersing the Fog of Misinformation.” </w:t>
      </w:r>
      <w:r w:rsidRPr="00352544">
        <w:rPr>
          <w:i/>
        </w:rPr>
        <w:t>Poverty &amp; Public Policy</w:t>
      </w:r>
      <w:r w:rsidRPr="00352544">
        <w:t xml:space="preserve"> 4 (1): 1–6. </w:t>
      </w:r>
      <w:hyperlink r:id="rId82">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228" w:name="ref-Tikkanen2020"/>
      <w:bookmarkEnd w:id="227"/>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83">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229" w:name="ref-Tingley2014"/>
      <w:bookmarkEnd w:id="228"/>
      <w:r w:rsidRPr="00352544">
        <w:t xml:space="preserve">Tingley, Dustin, Teppei Yamamoto, Kentaro Hirose, Luke Keele, and Kosuke Imai. 2014. “Mediation: R package for causal mediation analysis.” </w:t>
      </w:r>
      <w:r w:rsidRPr="00352544">
        <w:rPr>
          <w:i/>
        </w:rPr>
        <w:t>Journal of Statistical Software</w:t>
      </w:r>
      <w:r w:rsidRPr="00352544">
        <w:t xml:space="preserve"> 59 (5): 1–38. </w:t>
      </w:r>
      <w:hyperlink r:id="rId84">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230" w:name="ref-Wegier2019"/>
      <w:bookmarkEnd w:id="229"/>
      <w:r w:rsidRPr="00352544">
        <w:t xml:space="preserve">Wegier, Pete, Bonnie A. Armstrong, and Victoria A. Shaffer. 2019. “Aiding Risk Information learning through Simulated Experience (ARISE): A Comparison of the Communication of </w:t>
      </w:r>
      <w:r w:rsidRPr="00352544">
        <w:lastRenderedPageBreak/>
        <w:t xml:space="preserve">Screening Test Information in Explicit and Simulated Experience Formats.” </w:t>
      </w:r>
      <w:r w:rsidRPr="00352544">
        <w:rPr>
          <w:i/>
        </w:rPr>
        <w:t>Medical Decision Making</w:t>
      </w:r>
      <w:r w:rsidRPr="00352544">
        <w:t xml:space="preserve"> 39 (3): 196–207. </w:t>
      </w:r>
      <w:hyperlink r:id="rId85">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231" w:name="ref-Weller2013"/>
      <w:bookmarkEnd w:id="230"/>
      <w:r w:rsidRPr="00352544">
        <w:t xml:space="preserve">Weller, Joshua A., Nathan F. Dieckmann, Martin Tusler,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6">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232" w:name="ref-Wilper2009"/>
      <w:bookmarkEnd w:id="231"/>
      <w:r w:rsidRPr="00352544">
        <w:t xml:space="preserve">Wilper, A, S Woolhandler, Karen Lasser, and D Himmelstien. 2009. “Health Insurance and Mortality in US Adults.” </w:t>
      </w:r>
      <w:r w:rsidRPr="00352544">
        <w:rPr>
          <w:i/>
        </w:rPr>
        <w:t>American Journal of Public Health</w:t>
      </w:r>
      <w:r w:rsidRPr="00352544">
        <w:t xml:space="preserve">, no. 12: 1–7. </w:t>
      </w:r>
      <w:hyperlink r:id="rId87">
        <w:r w:rsidRPr="00352544">
          <w:rPr>
            <w:rStyle w:val="Hyperlink"/>
            <w:color w:val="auto"/>
          </w:rPr>
          <w:t>https://www.ncbi.nlm.nih.gov/pmc/articles/PMC2775760/</w:t>
        </w:r>
      </w:hyperlink>
      <w:r w:rsidRPr="00352544">
        <w:t>.</w:t>
      </w:r>
      <w:bookmarkEnd w:id="171"/>
      <w:bookmarkEnd w:id="174"/>
      <w:bookmarkEnd w:id="232"/>
    </w:p>
    <w:sectPr w:rsidR="00481107" w:rsidRPr="00352544" w:rsidSect="0020541C">
      <w:headerReference w:type="default" r:id="rId88"/>
      <w:type w:val="continuous"/>
      <w:pgSz w:w="12240" w:h="15840"/>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Sean Duan" w:date="2021-10-27T14:45:00Z" w:initials="SD">
    <w:p w14:paraId="28191A32" w14:textId="519BBF31" w:rsidR="00D97F16" w:rsidRDefault="00D97F16">
      <w:pPr>
        <w:pStyle w:val="CommentText"/>
      </w:pPr>
      <w:r>
        <w:rPr>
          <w:rStyle w:val="CommentReference"/>
        </w:rPr>
        <w:annotationRef/>
      </w:r>
      <w:r>
        <w:t>As mentioned earlier, removed references to Bayesian analysis.</w:t>
      </w:r>
    </w:p>
  </w:comment>
  <w:comment w:id="37" w:author="Sean Duan" w:date="2021-10-27T14:47:00Z" w:initials="SD">
    <w:p w14:paraId="0357B2B9" w14:textId="6BEC41A7" w:rsidR="00DB4525" w:rsidRDefault="00DB4525">
      <w:pPr>
        <w:pStyle w:val="CommentText"/>
      </w:pPr>
      <w:r>
        <w:rPr>
          <w:rStyle w:val="CommentReference"/>
        </w:rPr>
        <w:annotationRef/>
      </w:r>
      <w:r>
        <w:t>Removed the Bayesian statistics portion here.</w:t>
      </w:r>
    </w:p>
  </w:comment>
  <w:comment w:id="47" w:author="Sean Duan" w:date="2021-10-27T14:55:00Z" w:initials="SD">
    <w:p w14:paraId="4091C144" w14:textId="6DA6ADAD" w:rsidR="00F35755" w:rsidRDefault="00F35755">
      <w:pPr>
        <w:pStyle w:val="CommentText"/>
      </w:pPr>
      <w:r>
        <w:rPr>
          <w:rStyle w:val="CommentReference"/>
        </w:rPr>
        <w:annotationRef/>
      </w:r>
      <w:r>
        <w:t>Deleted the Qualitative Results section – Unsure where to put the information for the free-response, I’m going to move it to the discussion before study 2.</w:t>
      </w:r>
    </w:p>
  </w:comment>
  <w:comment w:id="110" w:author="Sean Duan" w:date="2021-10-28T13:34:00Z" w:initials="SD">
    <w:p w14:paraId="0A2FE349" w14:textId="6967A1E0" w:rsidR="000D0AD0" w:rsidRDefault="000D0AD0">
      <w:pPr>
        <w:pStyle w:val="CommentText"/>
      </w:pPr>
      <w:r>
        <w:rPr>
          <w:rStyle w:val="CommentReference"/>
        </w:rPr>
        <w:annotationRef/>
      </w:r>
      <w:r>
        <w:t>Trying to reframe this, want to have our WHO infographic be seen as a ‘passive’ intervention?</w:t>
      </w:r>
      <w:r w:rsidR="00B45553">
        <w:t xml:space="preserve"> And our initial ‘intervention’ from study 2 seen as an ‘active’ intervention, might have to redo some of the graphics.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8191A32" w15:done="0"/>
  <w15:commentEx w15:paraId="0357B2B9" w15:done="0"/>
  <w15:commentEx w15:paraId="4091C144" w15:done="0"/>
  <w15:commentEx w15:paraId="0A2FE3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E490" w16cex:dateUtc="2021-10-27T19:45:00Z"/>
  <w16cex:commentExtensible w16cex:durableId="2523E4F5" w16cex:dateUtc="2021-10-27T19:47:00Z"/>
  <w16cex:commentExtensible w16cex:durableId="2523E6ED" w16cex:dateUtc="2021-10-27T19:55:00Z"/>
  <w16cex:commentExtensible w16cex:durableId="25252565" w16cex:dateUtc="2021-10-28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8191A32" w16cid:durableId="2523E490"/>
  <w16cid:commentId w16cid:paraId="0357B2B9" w16cid:durableId="2523E4F5"/>
  <w16cid:commentId w16cid:paraId="4091C144" w16cid:durableId="2523E6ED"/>
  <w16cid:commentId w16cid:paraId="0A2FE349" w16cid:durableId="252525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987329" w14:textId="77777777" w:rsidR="00475C52" w:rsidRDefault="00475C52">
      <w:pPr>
        <w:spacing w:after="0"/>
      </w:pPr>
      <w:r>
        <w:separator/>
      </w:r>
    </w:p>
  </w:endnote>
  <w:endnote w:type="continuationSeparator" w:id="0">
    <w:p w14:paraId="07F56AA6" w14:textId="77777777" w:rsidR="00475C52" w:rsidRDefault="00475C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71ED5" w14:textId="77777777" w:rsidR="00475C52" w:rsidRDefault="00475C52">
      <w:r>
        <w:separator/>
      </w:r>
    </w:p>
  </w:footnote>
  <w:footnote w:type="continuationSeparator" w:id="0">
    <w:p w14:paraId="4FF7FCCA" w14:textId="77777777" w:rsidR="00475C52" w:rsidRDefault="00475C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475C52">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ean Duan">
    <w15:presenceInfo w15:providerId="Windows Live" w15:userId="06f7b72d091eaa4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4A5A"/>
    <w:rsid w:val="00011C8B"/>
    <w:rsid w:val="000212CC"/>
    <w:rsid w:val="000278CF"/>
    <w:rsid w:val="00030EE4"/>
    <w:rsid w:val="00052FDD"/>
    <w:rsid w:val="0009589A"/>
    <w:rsid w:val="000A1784"/>
    <w:rsid w:val="000C3A52"/>
    <w:rsid w:val="000D0AD0"/>
    <w:rsid w:val="000E2034"/>
    <w:rsid w:val="00102BB4"/>
    <w:rsid w:val="001037FD"/>
    <w:rsid w:val="00104568"/>
    <w:rsid w:val="00107CC8"/>
    <w:rsid w:val="001346D2"/>
    <w:rsid w:val="0015218D"/>
    <w:rsid w:val="00175FE9"/>
    <w:rsid w:val="001B69DA"/>
    <w:rsid w:val="001C648C"/>
    <w:rsid w:val="001D042A"/>
    <w:rsid w:val="001E3A02"/>
    <w:rsid w:val="0020541C"/>
    <w:rsid w:val="00227428"/>
    <w:rsid w:val="00241030"/>
    <w:rsid w:val="00244EC0"/>
    <w:rsid w:val="00255FCD"/>
    <w:rsid w:val="00263093"/>
    <w:rsid w:val="00272336"/>
    <w:rsid w:val="00291263"/>
    <w:rsid w:val="002918D2"/>
    <w:rsid w:val="002A161B"/>
    <w:rsid w:val="002A7337"/>
    <w:rsid w:val="002D5025"/>
    <w:rsid w:val="002D6A6C"/>
    <w:rsid w:val="002E0E85"/>
    <w:rsid w:val="00324320"/>
    <w:rsid w:val="00330CCD"/>
    <w:rsid w:val="003346A7"/>
    <w:rsid w:val="003513DF"/>
    <w:rsid w:val="00352544"/>
    <w:rsid w:val="00363390"/>
    <w:rsid w:val="00370E40"/>
    <w:rsid w:val="003777BA"/>
    <w:rsid w:val="00383C43"/>
    <w:rsid w:val="00391F48"/>
    <w:rsid w:val="00396251"/>
    <w:rsid w:val="003D6AE0"/>
    <w:rsid w:val="00412970"/>
    <w:rsid w:val="00416401"/>
    <w:rsid w:val="00420786"/>
    <w:rsid w:val="00430FF3"/>
    <w:rsid w:val="004364B2"/>
    <w:rsid w:val="004657B6"/>
    <w:rsid w:val="00475C52"/>
    <w:rsid w:val="00481107"/>
    <w:rsid w:val="00486CE0"/>
    <w:rsid w:val="00487789"/>
    <w:rsid w:val="004A1279"/>
    <w:rsid w:val="004E08CB"/>
    <w:rsid w:val="004E1EC8"/>
    <w:rsid w:val="004E29B3"/>
    <w:rsid w:val="005035FA"/>
    <w:rsid w:val="005351A8"/>
    <w:rsid w:val="00572719"/>
    <w:rsid w:val="00590D07"/>
    <w:rsid w:val="0059140B"/>
    <w:rsid w:val="005B4D58"/>
    <w:rsid w:val="00650C95"/>
    <w:rsid w:val="006B2064"/>
    <w:rsid w:val="006E0486"/>
    <w:rsid w:val="006F1508"/>
    <w:rsid w:val="00710BBB"/>
    <w:rsid w:val="00711AFE"/>
    <w:rsid w:val="007766D5"/>
    <w:rsid w:val="00777591"/>
    <w:rsid w:val="0078173C"/>
    <w:rsid w:val="00784D58"/>
    <w:rsid w:val="007B3DFD"/>
    <w:rsid w:val="007B625A"/>
    <w:rsid w:val="007D4FD6"/>
    <w:rsid w:val="007E2B37"/>
    <w:rsid w:val="008230BB"/>
    <w:rsid w:val="00826EF5"/>
    <w:rsid w:val="00827204"/>
    <w:rsid w:val="008C12F4"/>
    <w:rsid w:val="008D6863"/>
    <w:rsid w:val="008E660D"/>
    <w:rsid w:val="00907D6C"/>
    <w:rsid w:val="00945302"/>
    <w:rsid w:val="00960E54"/>
    <w:rsid w:val="009725C5"/>
    <w:rsid w:val="00981118"/>
    <w:rsid w:val="00990934"/>
    <w:rsid w:val="00992483"/>
    <w:rsid w:val="00995E2C"/>
    <w:rsid w:val="00996B5B"/>
    <w:rsid w:val="009D377C"/>
    <w:rsid w:val="009E186E"/>
    <w:rsid w:val="009F3239"/>
    <w:rsid w:val="00A90F5D"/>
    <w:rsid w:val="00AB16A3"/>
    <w:rsid w:val="00AB2C4D"/>
    <w:rsid w:val="00AE008C"/>
    <w:rsid w:val="00AE622E"/>
    <w:rsid w:val="00AE65FA"/>
    <w:rsid w:val="00B16E3F"/>
    <w:rsid w:val="00B22A48"/>
    <w:rsid w:val="00B45553"/>
    <w:rsid w:val="00B86B75"/>
    <w:rsid w:val="00BB00EC"/>
    <w:rsid w:val="00BC48D5"/>
    <w:rsid w:val="00BD273C"/>
    <w:rsid w:val="00C01A12"/>
    <w:rsid w:val="00C334D5"/>
    <w:rsid w:val="00C36279"/>
    <w:rsid w:val="00C44C01"/>
    <w:rsid w:val="00C57359"/>
    <w:rsid w:val="00C645B7"/>
    <w:rsid w:val="00CA69BE"/>
    <w:rsid w:val="00CC6E69"/>
    <w:rsid w:val="00CD5E46"/>
    <w:rsid w:val="00CE2B43"/>
    <w:rsid w:val="00CF5381"/>
    <w:rsid w:val="00D20530"/>
    <w:rsid w:val="00D43C6A"/>
    <w:rsid w:val="00D521CB"/>
    <w:rsid w:val="00D70D24"/>
    <w:rsid w:val="00D70F61"/>
    <w:rsid w:val="00D97F16"/>
    <w:rsid w:val="00DB4525"/>
    <w:rsid w:val="00DD19C5"/>
    <w:rsid w:val="00DD217D"/>
    <w:rsid w:val="00E01612"/>
    <w:rsid w:val="00E2010D"/>
    <w:rsid w:val="00E22856"/>
    <w:rsid w:val="00E24538"/>
    <w:rsid w:val="00E26A7F"/>
    <w:rsid w:val="00E315A3"/>
    <w:rsid w:val="00E579A7"/>
    <w:rsid w:val="00E63255"/>
    <w:rsid w:val="00E7253F"/>
    <w:rsid w:val="00E9025B"/>
    <w:rsid w:val="00EB2EBC"/>
    <w:rsid w:val="00ED42D5"/>
    <w:rsid w:val="00F11951"/>
    <w:rsid w:val="00F35755"/>
    <w:rsid w:val="00F561B4"/>
    <w:rsid w:val="00F95A48"/>
    <w:rsid w:val="00FA5391"/>
    <w:rsid w:val="00FA5AA2"/>
    <w:rsid w:val="00FB3EB1"/>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 w:type="character" w:styleId="CommentReference">
    <w:name w:val="annotation reference"/>
    <w:basedOn w:val="DefaultParagraphFont"/>
    <w:semiHidden/>
    <w:unhideWhenUsed/>
    <w:rsid w:val="00D97F16"/>
    <w:rPr>
      <w:sz w:val="16"/>
      <w:szCs w:val="16"/>
    </w:rPr>
  </w:style>
  <w:style w:type="paragraph" w:styleId="CommentText">
    <w:name w:val="annotation text"/>
    <w:basedOn w:val="Normal"/>
    <w:link w:val="CommentTextChar"/>
    <w:semiHidden/>
    <w:unhideWhenUsed/>
    <w:rsid w:val="00D97F16"/>
    <w:rPr>
      <w:sz w:val="20"/>
      <w:szCs w:val="20"/>
    </w:rPr>
  </w:style>
  <w:style w:type="character" w:customStyle="1" w:styleId="CommentTextChar">
    <w:name w:val="Comment Text Char"/>
    <w:basedOn w:val="DefaultParagraphFont"/>
    <w:link w:val="CommentText"/>
    <w:semiHidden/>
    <w:rsid w:val="00D97F16"/>
    <w:rPr>
      <w:sz w:val="20"/>
      <w:szCs w:val="20"/>
    </w:rPr>
  </w:style>
  <w:style w:type="paragraph" w:styleId="CommentSubject">
    <w:name w:val="annotation subject"/>
    <w:basedOn w:val="CommentText"/>
    <w:next w:val="CommentText"/>
    <w:link w:val="CommentSubjectChar"/>
    <w:semiHidden/>
    <w:unhideWhenUsed/>
    <w:rsid w:val="00D97F16"/>
    <w:rPr>
      <w:b/>
      <w:bCs/>
    </w:rPr>
  </w:style>
  <w:style w:type="character" w:customStyle="1" w:styleId="CommentSubjectChar">
    <w:name w:val="Comment Subject Char"/>
    <w:basedOn w:val="CommentTextChar"/>
    <w:link w:val="CommentSubject"/>
    <w:semiHidden/>
    <w:rsid w:val="00D97F1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377/hlthaff.22.3.89"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oi.org/10.1016/j.socscimed.2020.113454" TargetMode="External"/><Relationship Id="rId47" Type="http://schemas.openxmlformats.org/officeDocument/2006/relationships/hyperlink" Target="https://doi.org/10.1046/j.1525-1497.2002.10609.x" TargetMode="External"/><Relationship Id="rId50" Type="http://schemas.openxmlformats.org/officeDocument/2006/relationships/hyperlink" Target="https://doi.org/10.1037/0022-0167.51.1.115" TargetMode="External"/><Relationship Id="rId55" Type="http://schemas.openxmlformats.org/officeDocument/2006/relationships/hyperlink" Target="https://doi.org/10.1377/hlthaff.w5.63" TargetMode="External"/><Relationship Id="rId63" Type="http://schemas.openxmlformats.org/officeDocument/2006/relationships/hyperlink" Target="https://www.cdc.gov/nchs/products/index.htm." TargetMode="External"/><Relationship Id="rId68" Type="http://schemas.openxmlformats.org/officeDocument/2006/relationships/hyperlink" Target="https://doi.org/10.1002/hrdq.20025" TargetMode="External"/><Relationship Id="rId76" Type="http://schemas.openxmlformats.org/officeDocument/2006/relationships/hyperlink" Target="https://doi.org/10.1001/jama.2018.1150" TargetMode="External"/><Relationship Id="rId84" Type="http://schemas.openxmlformats.org/officeDocument/2006/relationships/hyperlink" Target="https://doi.org/10.18637/jss.v059.i05" TargetMode="External"/><Relationship Id="rId89"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yperlink" Target="https://doi.org/10.1016/j.pragma.2010.04.030"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oi.org/10.1016/0308-597x(91)90085-p" TargetMode="External"/><Relationship Id="rId45" Type="http://schemas.openxmlformats.org/officeDocument/2006/relationships/hyperlink" Target="https://doi.org/10.1016/j.amjmed.2015.01.032" TargetMode="External"/><Relationship Id="rId53" Type="http://schemas.openxmlformats.org/officeDocument/2006/relationships/hyperlink" Target="https://doi.org/10.1215/03616878-30-4-563" TargetMode="External"/><Relationship Id="rId58" Type="http://schemas.openxmlformats.org/officeDocument/2006/relationships/hyperlink" Target="https://doi.org/10.1097/00001888-200608000-00008" TargetMode="External"/><Relationship Id="rId66" Type="http://schemas.openxmlformats.org/officeDocument/2006/relationships/hyperlink" Target="https://doi.org/10.1177/1077558700057001s10" TargetMode="External"/><Relationship Id="rId74" Type="http://schemas.openxmlformats.org/officeDocument/2006/relationships/hyperlink" Target="http://www.eprcug.org/research/research-series?task=document.viewdoc&amp;id=521" TargetMode="External"/><Relationship Id="rId79" Type="http://schemas.openxmlformats.org/officeDocument/2006/relationships/hyperlink" Target="https://doi.org/10.1377/hlthaff.w5.289" TargetMode="External"/><Relationship Id="rId87" Type="http://schemas.openxmlformats.org/officeDocument/2006/relationships/hyperlink" Target="https://www.ncbi.nlm.nih.gov/pmc/articles/PMC2775760/" TargetMode="External"/><Relationship Id="rId5" Type="http://schemas.openxmlformats.org/officeDocument/2006/relationships/footnotes" Target="footnotes.xml"/><Relationship Id="rId61" Type="http://schemas.openxmlformats.org/officeDocument/2006/relationships/hyperlink" Target="http://www.rwjf.org/en/library/research/2015/07/the-oregon-health-insurance-experiment.html" TargetMode="External"/><Relationship Id="rId82" Type="http://schemas.openxmlformats.org/officeDocument/2006/relationships/hyperlink" Target="https://doi.org/10.1515/1944-2858.1239" TargetMode="External"/><Relationship Id="rId90"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016/S1470-2045(13)70547-3" TargetMode="External"/><Relationship Id="rId48" Type="http://schemas.openxmlformats.org/officeDocument/2006/relationships/hyperlink" Target="https://doi.org/10.1177/0272989X07304449" TargetMode="External"/><Relationship Id="rId56" Type="http://schemas.openxmlformats.org/officeDocument/2006/relationships/hyperlink" Target="http://hrms.urban.org/briefs/what-explains-support-opposition-medicare-for-all.html" TargetMode="External"/><Relationship Id="rId64" Type="http://schemas.openxmlformats.org/officeDocument/2006/relationships/hyperlink" Target="https://doi.org/10.1016/S0140-6736(12)61841-8" TargetMode="External"/><Relationship Id="rId69" Type="http://schemas.openxmlformats.org/officeDocument/2006/relationships/hyperlink" Target="https://doi.org/10.1503/cmaj.161481" TargetMode="External"/><Relationship Id="rId77" Type="http://schemas.openxmlformats.org/officeDocument/2006/relationships/hyperlink" Target="https://doi.org/10.1377/hlthaff.23.3.10" TargetMode="External"/><Relationship Id="rId8" Type="http://schemas.openxmlformats.org/officeDocument/2006/relationships/image" Target="media/image1.png"/><Relationship Id="rId51" Type="http://schemas.openxmlformats.org/officeDocument/2006/relationships/hyperlink" Target="https://doi.org/10.1016/S0140-6736(17)32148-7.California" TargetMode="External"/><Relationship Id="rId72" Type="http://schemas.openxmlformats.org/officeDocument/2006/relationships/hyperlink" Target="https://doi.org/10.1016/j.pragma.2010.04.030" TargetMode="External"/><Relationship Id="rId80" Type="http://schemas.openxmlformats.org/officeDocument/2006/relationships/hyperlink" Target="https://doi.org/10.5964/jspp.v4i2.245" TargetMode="External"/><Relationship Id="rId85" Type="http://schemas.openxmlformats.org/officeDocument/2006/relationships/hyperlink" Target="https://doi.org/10.1177/0272989X19832882" TargetMode="Externa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doi.org/10.1186/s12913-016-1758-y" TargetMode="External"/><Relationship Id="rId46" Type="http://schemas.openxmlformats.org/officeDocument/2006/relationships/hyperlink" Target="https://doi.org/10.1093/geront/44.1.58" TargetMode="External"/><Relationship Id="rId59" Type="http://schemas.openxmlformats.org/officeDocument/2006/relationships/hyperlink" Target="https://doi.org/10.15171/ijhpm.2018.15" TargetMode="External"/><Relationship Id="rId67" Type="http://schemas.openxmlformats.org/officeDocument/2006/relationships/hyperlink" Target="https://doi.org/10.1056/nejmp1501050" TargetMode="External"/><Relationship Id="rId20" Type="http://schemas.openxmlformats.org/officeDocument/2006/relationships/image" Target="media/image9.png"/><Relationship Id="rId41" Type="http://schemas.openxmlformats.org/officeDocument/2006/relationships/hyperlink" Target="https://doi.org/10.1056/nejmsa1212321" TargetMode="External"/><Relationship Id="rId54" Type="http://schemas.openxmlformats.org/officeDocument/2006/relationships/hyperlink" Target="https://doi.org/10.1023/B:AHSE.0000012213.62043.45" TargetMode="External"/><Relationship Id="rId62" Type="http://schemas.openxmlformats.org/officeDocument/2006/relationships/hyperlink" Target="https://doi.org/10.1007/s11109-013-9263-z" TargetMode="External"/><Relationship Id="rId70" Type="http://schemas.openxmlformats.org/officeDocument/2006/relationships/hyperlink" Target="https://doi.org/10.1111/1475-6773.12042" TargetMode="External"/><Relationship Id="rId75" Type="http://schemas.openxmlformats.org/officeDocument/2006/relationships/hyperlink" Target="https://doi.org/10.1016/j.healthpol.2011.08.008" TargetMode="External"/><Relationship Id="rId83" Type="http://schemas.openxmlformats.org/officeDocument/2006/relationships/hyperlink" Target="https://www.commonwealthfund.org/publications/issue-briefs/2020/jan/us-health-care-global-perspective-2019"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215/03616878-2888381" TargetMode="External"/><Relationship Id="rId57" Type="http://schemas.openxmlformats.org/officeDocument/2006/relationships/hyperlink" Target="https://doi.org/10.1016/j.socscimed.2016.12.006"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07/s11606-020-05959-z" TargetMode="External"/><Relationship Id="rId52" Type="http://schemas.openxmlformats.org/officeDocument/2006/relationships/hyperlink" Target="https://doi.org/10.1080/23288604.2016.1124171" TargetMode="External"/><Relationship Id="rId60" Type="http://schemas.openxmlformats.org/officeDocument/2006/relationships/hyperlink" Target="https://doi.org/10.1016/S0168-8510(03)00050-2" TargetMode="External"/><Relationship Id="rId65" Type="http://schemas.openxmlformats.org/officeDocument/2006/relationships/hyperlink" Target="https://doi.org/10.1257/aer.p20171086" TargetMode="External"/><Relationship Id="rId73" Type="http://schemas.openxmlformats.org/officeDocument/2006/relationships/hyperlink" Target="https://doi.org/10.1037/0021-9010.81.4.400" TargetMode="External"/><Relationship Id="rId78" Type="http://schemas.openxmlformats.org/officeDocument/2006/relationships/hyperlink" Target="https://doi.org/10.1111/1475-6773.13649" TargetMode="External"/><Relationship Id="rId81" Type="http://schemas.openxmlformats.org/officeDocument/2006/relationships/hyperlink" Target="https://doi.org/10.1001/jama.2019.13978" TargetMode="External"/><Relationship Id="rId86" Type="http://schemas.openxmlformats.org/officeDocument/2006/relationships/hyperlink" Target="https://doi.org/10.1002/bdm.1751" TargetMode="External"/><Relationship Id="rId4" Type="http://schemas.openxmlformats.org/officeDocument/2006/relationships/webSettings" Target="web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70</Pages>
  <Words>12292</Words>
  <Characters>70067</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19</cp:revision>
  <dcterms:created xsi:type="dcterms:W3CDTF">2021-10-28T18:34:00Z</dcterms:created>
  <dcterms:modified xsi:type="dcterms:W3CDTF">2021-10-28T18:45:00Z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