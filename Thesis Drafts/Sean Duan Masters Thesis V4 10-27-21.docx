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6CABD527" w14:textId="4D98721B" w:rsidR="0015218D"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4939202" w:history="1">
            <w:r w:rsidR="0015218D" w:rsidRPr="000537F2">
              <w:rPr>
                <w:rStyle w:val="Hyperlink"/>
                <w:noProof/>
              </w:rPr>
              <w:t>Abstract</w:t>
            </w:r>
            <w:r w:rsidR="0015218D">
              <w:rPr>
                <w:noProof/>
                <w:webHidden/>
              </w:rPr>
              <w:tab/>
            </w:r>
            <w:r w:rsidR="0015218D">
              <w:rPr>
                <w:noProof/>
                <w:webHidden/>
              </w:rPr>
              <w:fldChar w:fldCharType="begin"/>
            </w:r>
            <w:r w:rsidR="0015218D">
              <w:rPr>
                <w:noProof/>
                <w:webHidden/>
              </w:rPr>
              <w:instrText xml:space="preserve"> PAGEREF _Toc84939202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171D1C4D" w14:textId="78450EEE" w:rsidR="0015218D" w:rsidRDefault="003C53F1">
          <w:pPr>
            <w:pStyle w:val="TOC1"/>
            <w:tabs>
              <w:tab w:val="right" w:leader="dot" w:pos="9350"/>
            </w:tabs>
            <w:rPr>
              <w:rFonts w:eastAsiaTheme="minorEastAsia"/>
              <w:noProof/>
              <w:sz w:val="22"/>
              <w:szCs w:val="22"/>
            </w:rPr>
          </w:pPr>
          <w:hyperlink w:anchor="_Toc84939203" w:history="1">
            <w:r w:rsidR="0015218D" w:rsidRPr="000537F2">
              <w:rPr>
                <w:rStyle w:val="Hyperlink"/>
                <w:noProof/>
              </w:rPr>
              <w:t>Introduction</w:t>
            </w:r>
            <w:r w:rsidR="0015218D">
              <w:rPr>
                <w:noProof/>
                <w:webHidden/>
              </w:rPr>
              <w:tab/>
            </w:r>
            <w:r w:rsidR="0015218D">
              <w:rPr>
                <w:noProof/>
                <w:webHidden/>
              </w:rPr>
              <w:fldChar w:fldCharType="begin"/>
            </w:r>
            <w:r w:rsidR="0015218D">
              <w:rPr>
                <w:noProof/>
                <w:webHidden/>
              </w:rPr>
              <w:instrText xml:space="preserve"> PAGEREF _Toc84939203 \h </w:instrText>
            </w:r>
            <w:r w:rsidR="0015218D">
              <w:rPr>
                <w:noProof/>
                <w:webHidden/>
              </w:rPr>
            </w:r>
            <w:r w:rsidR="0015218D">
              <w:rPr>
                <w:noProof/>
                <w:webHidden/>
              </w:rPr>
              <w:fldChar w:fldCharType="separate"/>
            </w:r>
            <w:r w:rsidR="0015218D">
              <w:rPr>
                <w:noProof/>
                <w:webHidden/>
              </w:rPr>
              <w:t>1</w:t>
            </w:r>
            <w:r w:rsidR="0015218D">
              <w:rPr>
                <w:noProof/>
                <w:webHidden/>
              </w:rPr>
              <w:fldChar w:fldCharType="end"/>
            </w:r>
          </w:hyperlink>
        </w:p>
        <w:p w14:paraId="52D37570" w14:textId="121F3A2E" w:rsidR="0015218D" w:rsidRDefault="003C53F1">
          <w:pPr>
            <w:pStyle w:val="TOC2"/>
            <w:tabs>
              <w:tab w:val="right" w:leader="dot" w:pos="9350"/>
            </w:tabs>
            <w:rPr>
              <w:rFonts w:eastAsiaTheme="minorEastAsia"/>
              <w:noProof/>
              <w:sz w:val="22"/>
              <w:szCs w:val="22"/>
            </w:rPr>
          </w:pPr>
          <w:hyperlink w:anchor="_Toc84939204" w:history="1">
            <w:r w:rsidR="0015218D" w:rsidRPr="000537F2">
              <w:rPr>
                <w:rStyle w:val="Hyperlink"/>
                <w:noProof/>
              </w:rPr>
              <w:t>Inadequacies with our current system</w:t>
            </w:r>
            <w:r w:rsidR="0015218D">
              <w:rPr>
                <w:noProof/>
                <w:webHidden/>
              </w:rPr>
              <w:tab/>
            </w:r>
            <w:r w:rsidR="0015218D">
              <w:rPr>
                <w:noProof/>
                <w:webHidden/>
              </w:rPr>
              <w:fldChar w:fldCharType="begin"/>
            </w:r>
            <w:r w:rsidR="0015218D">
              <w:rPr>
                <w:noProof/>
                <w:webHidden/>
              </w:rPr>
              <w:instrText xml:space="preserve"> PAGEREF _Toc84939204 \h </w:instrText>
            </w:r>
            <w:r w:rsidR="0015218D">
              <w:rPr>
                <w:noProof/>
                <w:webHidden/>
              </w:rPr>
            </w:r>
            <w:r w:rsidR="0015218D">
              <w:rPr>
                <w:noProof/>
                <w:webHidden/>
              </w:rPr>
              <w:fldChar w:fldCharType="separate"/>
            </w:r>
            <w:r w:rsidR="0015218D">
              <w:rPr>
                <w:noProof/>
                <w:webHidden/>
              </w:rPr>
              <w:t>2</w:t>
            </w:r>
            <w:r w:rsidR="0015218D">
              <w:rPr>
                <w:noProof/>
                <w:webHidden/>
              </w:rPr>
              <w:fldChar w:fldCharType="end"/>
            </w:r>
          </w:hyperlink>
        </w:p>
        <w:p w14:paraId="154D1DC3" w14:textId="66CE33FB" w:rsidR="0015218D" w:rsidRDefault="003C53F1">
          <w:pPr>
            <w:pStyle w:val="TOC2"/>
            <w:tabs>
              <w:tab w:val="right" w:leader="dot" w:pos="9350"/>
            </w:tabs>
            <w:rPr>
              <w:rFonts w:eastAsiaTheme="minorEastAsia"/>
              <w:noProof/>
              <w:sz w:val="22"/>
              <w:szCs w:val="22"/>
            </w:rPr>
          </w:pPr>
          <w:hyperlink w:anchor="_Toc84939205" w:history="1">
            <w:r w:rsidR="0015218D" w:rsidRPr="000537F2">
              <w:rPr>
                <w:rStyle w:val="Hyperlink"/>
                <w:noProof/>
              </w:rPr>
              <w:t>Benefits of Universal Health Care</w:t>
            </w:r>
            <w:r w:rsidR="0015218D">
              <w:rPr>
                <w:noProof/>
                <w:webHidden/>
              </w:rPr>
              <w:tab/>
            </w:r>
            <w:r w:rsidR="0015218D">
              <w:rPr>
                <w:noProof/>
                <w:webHidden/>
              </w:rPr>
              <w:fldChar w:fldCharType="begin"/>
            </w:r>
            <w:r w:rsidR="0015218D">
              <w:rPr>
                <w:noProof/>
                <w:webHidden/>
              </w:rPr>
              <w:instrText xml:space="preserve"> PAGEREF _Toc84939205 \h </w:instrText>
            </w:r>
            <w:r w:rsidR="0015218D">
              <w:rPr>
                <w:noProof/>
                <w:webHidden/>
              </w:rPr>
            </w:r>
            <w:r w:rsidR="0015218D">
              <w:rPr>
                <w:noProof/>
                <w:webHidden/>
              </w:rPr>
              <w:fldChar w:fldCharType="separate"/>
            </w:r>
            <w:r w:rsidR="0015218D">
              <w:rPr>
                <w:noProof/>
                <w:webHidden/>
              </w:rPr>
              <w:t>4</w:t>
            </w:r>
            <w:r w:rsidR="0015218D">
              <w:rPr>
                <w:noProof/>
                <w:webHidden/>
              </w:rPr>
              <w:fldChar w:fldCharType="end"/>
            </w:r>
          </w:hyperlink>
        </w:p>
        <w:p w14:paraId="4A7B6DAC" w14:textId="7C910737" w:rsidR="0015218D" w:rsidRDefault="003C53F1">
          <w:pPr>
            <w:pStyle w:val="TOC2"/>
            <w:tabs>
              <w:tab w:val="right" w:leader="dot" w:pos="9350"/>
            </w:tabs>
            <w:rPr>
              <w:rFonts w:eastAsiaTheme="minorEastAsia"/>
              <w:noProof/>
              <w:sz w:val="22"/>
              <w:szCs w:val="22"/>
            </w:rPr>
          </w:pPr>
          <w:hyperlink w:anchor="_Toc84939206" w:history="1">
            <w:r w:rsidR="0015218D" w:rsidRPr="000537F2">
              <w:rPr>
                <w:rStyle w:val="Hyperlink"/>
                <w:noProof/>
              </w:rPr>
              <w:t>Opposition and Support to Universal Health Care</w:t>
            </w:r>
            <w:r w:rsidR="0015218D">
              <w:rPr>
                <w:noProof/>
                <w:webHidden/>
              </w:rPr>
              <w:tab/>
            </w:r>
            <w:r w:rsidR="0015218D">
              <w:rPr>
                <w:noProof/>
                <w:webHidden/>
              </w:rPr>
              <w:fldChar w:fldCharType="begin"/>
            </w:r>
            <w:r w:rsidR="0015218D">
              <w:rPr>
                <w:noProof/>
                <w:webHidden/>
              </w:rPr>
              <w:instrText xml:space="preserve"> PAGEREF _Toc84939206 \h </w:instrText>
            </w:r>
            <w:r w:rsidR="0015218D">
              <w:rPr>
                <w:noProof/>
                <w:webHidden/>
              </w:rPr>
            </w:r>
            <w:r w:rsidR="0015218D">
              <w:rPr>
                <w:noProof/>
                <w:webHidden/>
              </w:rPr>
              <w:fldChar w:fldCharType="separate"/>
            </w:r>
            <w:r w:rsidR="0015218D">
              <w:rPr>
                <w:noProof/>
                <w:webHidden/>
              </w:rPr>
              <w:t>6</w:t>
            </w:r>
            <w:r w:rsidR="0015218D">
              <w:rPr>
                <w:noProof/>
                <w:webHidden/>
              </w:rPr>
              <w:fldChar w:fldCharType="end"/>
            </w:r>
          </w:hyperlink>
        </w:p>
        <w:p w14:paraId="7C2B4349" w14:textId="331FB534" w:rsidR="0015218D" w:rsidRDefault="003C53F1">
          <w:pPr>
            <w:pStyle w:val="TOC2"/>
            <w:tabs>
              <w:tab w:val="right" w:leader="dot" w:pos="9350"/>
            </w:tabs>
            <w:rPr>
              <w:rFonts w:eastAsiaTheme="minorEastAsia"/>
              <w:noProof/>
              <w:sz w:val="22"/>
              <w:szCs w:val="22"/>
            </w:rPr>
          </w:pPr>
          <w:hyperlink w:anchor="_Toc84939207" w:history="1">
            <w:r w:rsidR="0015218D" w:rsidRPr="000537F2">
              <w:rPr>
                <w:rStyle w:val="Hyperlink"/>
                <w:noProof/>
              </w:rPr>
              <w:t>Previous US Attempts towards UHC</w:t>
            </w:r>
            <w:r w:rsidR="0015218D">
              <w:rPr>
                <w:noProof/>
                <w:webHidden/>
              </w:rPr>
              <w:tab/>
            </w:r>
            <w:r w:rsidR="0015218D">
              <w:rPr>
                <w:noProof/>
                <w:webHidden/>
              </w:rPr>
              <w:fldChar w:fldCharType="begin"/>
            </w:r>
            <w:r w:rsidR="0015218D">
              <w:rPr>
                <w:noProof/>
                <w:webHidden/>
              </w:rPr>
              <w:instrText xml:space="preserve"> PAGEREF _Toc84939207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22C145A0" w14:textId="170B4530" w:rsidR="0015218D" w:rsidRDefault="003C53F1">
          <w:pPr>
            <w:pStyle w:val="TOC2"/>
            <w:tabs>
              <w:tab w:val="right" w:leader="dot" w:pos="9350"/>
            </w:tabs>
            <w:rPr>
              <w:rFonts w:eastAsiaTheme="minorEastAsia"/>
              <w:noProof/>
              <w:sz w:val="22"/>
              <w:szCs w:val="22"/>
            </w:rPr>
          </w:pPr>
          <w:hyperlink w:anchor="_Toc84939208" w:history="1">
            <w:r w:rsidR="0015218D" w:rsidRPr="000537F2">
              <w:rPr>
                <w:rStyle w:val="Hyperlink"/>
                <w:noProof/>
              </w:rPr>
              <w:t>Health Benefits Packages</w:t>
            </w:r>
            <w:r w:rsidR="0015218D">
              <w:rPr>
                <w:noProof/>
                <w:webHidden/>
              </w:rPr>
              <w:tab/>
            </w:r>
            <w:r w:rsidR="0015218D">
              <w:rPr>
                <w:noProof/>
                <w:webHidden/>
              </w:rPr>
              <w:fldChar w:fldCharType="begin"/>
            </w:r>
            <w:r w:rsidR="0015218D">
              <w:rPr>
                <w:noProof/>
                <w:webHidden/>
              </w:rPr>
              <w:instrText xml:space="preserve"> PAGEREF _Toc84939208 \h </w:instrText>
            </w:r>
            <w:r w:rsidR="0015218D">
              <w:rPr>
                <w:noProof/>
                <w:webHidden/>
              </w:rPr>
            </w:r>
            <w:r w:rsidR="0015218D">
              <w:rPr>
                <w:noProof/>
                <w:webHidden/>
              </w:rPr>
              <w:fldChar w:fldCharType="separate"/>
            </w:r>
            <w:r w:rsidR="0015218D">
              <w:rPr>
                <w:noProof/>
                <w:webHidden/>
              </w:rPr>
              <w:t>9</w:t>
            </w:r>
            <w:r w:rsidR="0015218D">
              <w:rPr>
                <w:noProof/>
                <w:webHidden/>
              </w:rPr>
              <w:fldChar w:fldCharType="end"/>
            </w:r>
          </w:hyperlink>
        </w:p>
        <w:p w14:paraId="6B98D993" w14:textId="4E3C1371" w:rsidR="0015218D" w:rsidRDefault="003C53F1">
          <w:pPr>
            <w:pStyle w:val="TOC2"/>
            <w:tabs>
              <w:tab w:val="right" w:leader="dot" w:pos="9350"/>
            </w:tabs>
            <w:rPr>
              <w:rFonts w:eastAsiaTheme="minorEastAsia"/>
              <w:noProof/>
              <w:sz w:val="22"/>
              <w:szCs w:val="22"/>
            </w:rPr>
          </w:pPr>
          <w:hyperlink w:anchor="_Toc84939209" w:history="1">
            <w:r w:rsidR="0015218D" w:rsidRPr="000537F2">
              <w:rPr>
                <w:rStyle w:val="Hyperlink"/>
                <w:noProof/>
              </w:rPr>
              <w:t>The Present Research</w:t>
            </w:r>
            <w:r w:rsidR="0015218D">
              <w:rPr>
                <w:noProof/>
                <w:webHidden/>
              </w:rPr>
              <w:tab/>
            </w:r>
            <w:r w:rsidR="0015218D">
              <w:rPr>
                <w:noProof/>
                <w:webHidden/>
              </w:rPr>
              <w:fldChar w:fldCharType="begin"/>
            </w:r>
            <w:r w:rsidR="0015218D">
              <w:rPr>
                <w:noProof/>
                <w:webHidden/>
              </w:rPr>
              <w:instrText xml:space="preserve"> PAGEREF _Toc84939209 \h </w:instrText>
            </w:r>
            <w:r w:rsidR="0015218D">
              <w:rPr>
                <w:noProof/>
                <w:webHidden/>
              </w:rPr>
            </w:r>
            <w:r w:rsidR="0015218D">
              <w:rPr>
                <w:noProof/>
                <w:webHidden/>
              </w:rPr>
              <w:fldChar w:fldCharType="separate"/>
            </w:r>
            <w:r w:rsidR="0015218D">
              <w:rPr>
                <w:noProof/>
                <w:webHidden/>
              </w:rPr>
              <w:t>12</w:t>
            </w:r>
            <w:r w:rsidR="0015218D">
              <w:rPr>
                <w:noProof/>
                <w:webHidden/>
              </w:rPr>
              <w:fldChar w:fldCharType="end"/>
            </w:r>
          </w:hyperlink>
        </w:p>
        <w:p w14:paraId="61DFBD0F" w14:textId="546CB4CD" w:rsidR="0015218D" w:rsidRDefault="003C53F1">
          <w:pPr>
            <w:pStyle w:val="TOC1"/>
            <w:tabs>
              <w:tab w:val="right" w:leader="dot" w:pos="9350"/>
            </w:tabs>
            <w:rPr>
              <w:rFonts w:eastAsiaTheme="minorEastAsia"/>
              <w:noProof/>
              <w:sz w:val="22"/>
              <w:szCs w:val="22"/>
            </w:rPr>
          </w:pPr>
          <w:hyperlink w:anchor="_Toc84939210" w:history="1">
            <w:r w:rsidR="0015218D" w:rsidRPr="000537F2">
              <w:rPr>
                <w:rStyle w:val="Hyperlink"/>
                <w:noProof/>
              </w:rPr>
              <w:t>Study 1</w:t>
            </w:r>
            <w:r w:rsidR="0015218D">
              <w:rPr>
                <w:noProof/>
                <w:webHidden/>
              </w:rPr>
              <w:tab/>
            </w:r>
            <w:r w:rsidR="0015218D">
              <w:rPr>
                <w:noProof/>
                <w:webHidden/>
              </w:rPr>
              <w:fldChar w:fldCharType="begin"/>
            </w:r>
            <w:r w:rsidR="0015218D">
              <w:rPr>
                <w:noProof/>
                <w:webHidden/>
              </w:rPr>
              <w:instrText xml:space="preserve"> PAGEREF _Toc84939210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5F64CE93" w14:textId="4A1AD29C" w:rsidR="0015218D" w:rsidRDefault="003C53F1">
          <w:pPr>
            <w:pStyle w:val="TOC1"/>
            <w:tabs>
              <w:tab w:val="right" w:leader="dot" w:pos="9350"/>
            </w:tabs>
            <w:rPr>
              <w:rFonts w:eastAsiaTheme="minorEastAsia"/>
              <w:noProof/>
              <w:sz w:val="22"/>
              <w:szCs w:val="22"/>
            </w:rPr>
          </w:pPr>
          <w:hyperlink w:anchor="_Toc8493921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_Toc84939211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3955CD59" w14:textId="03A7D420" w:rsidR="0015218D" w:rsidRDefault="003C53F1">
          <w:pPr>
            <w:pStyle w:val="TOC2"/>
            <w:tabs>
              <w:tab w:val="right" w:leader="dot" w:pos="9350"/>
            </w:tabs>
            <w:rPr>
              <w:rFonts w:eastAsiaTheme="minorEastAsia"/>
              <w:noProof/>
              <w:sz w:val="22"/>
              <w:szCs w:val="22"/>
            </w:rPr>
          </w:pPr>
          <w:hyperlink w:anchor="_Toc8493921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_Toc84939212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2BB3910C" w14:textId="7C139F29" w:rsidR="0015218D" w:rsidRDefault="003C53F1">
          <w:pPr>
            <w:pStyle w:val="TOC2"/>
            <w:tabs>
              <w:tab w:val="right" w:leader="dot" w:pos="9350"/>
            </w:tabs>
            <w:rPr>
              <w:rFonts w:eastAsiaTheme="minorEastAsia"/>
              <w:noProof/>
              <w:sz w:val="22"/>
              <w:szCs w:val="22"/>
            </w:rPr>
          </w:pPr>
          <w:hyperlink w:anchor="_Toc8493921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_Toc84939213 \h </w:instrText>
            </w:r>
            <w:r w:rsidR="0015218D">
              <w:rPr>
                <w:noProof/>
                <w:webHidden/>
              </w:rPr>
            </w:r>
            <w:r w:rsidR="0015218D">
              <w:rPr>
                <w:noProof/>
                <w:webHidden/>
              </w:rPr>
              <w:fldChar w:fldCharType="separate"/>
            </w:r>
            <w:r w:rsidR="0015218D">
              <w:rPr>
                <w:noProof/>
                <w:webHidden/>
              </w:rPr>
              <w:t>14</w:t>
            </w:r>
            <w:r w:rsidR="0015218D">
              <w:rPr>
                <w:noProof/>
                <w:webHidden/>
              </w:rPr>
              <w:fldChar w:fldCharType="end"/>
            </w:r>
          </w:hyperlink>
        </w:p>
        <w:p w14:paraId="22D0384D" w14:textId="4DEC9FD5" w:rsidR="0015218D" w:rsidRDefault="003C53F1">
          <w:pPr>
            <w:pStyle w:val="TOC2"/>
            <w:tabs>
              <w:tab w:val="right" w:leader="dot" w:pos="9350"/>
            </w:tabs>
            <w:rPr>
              <w:rFonts w:eastAsiaTheme="minorEastAsia"/>
              <w:noProof/>
              <w:sz w:val="22"/>
              <w:szCs w:val="22"/>
            </w:rPr>
          </w:pPr>
          <w:hyperlink w:anchor="_Toc8493921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_Toc84939214 \h </w:instrText>
            </w:r>
            <w:r w:rsidR="0015218D">
              <w:rPr>
                <w:noProof/>
                <w:webHidden/>
              </w:rPr>
            </w:r>
            <w:r w:rsidR="0015218D">
              <w:rPr>
                <w:noProof/>
                <w:webHidden/>
              </w:rPr>
              <w:fldChar w:fldCharType="separate"/>
            </w:r>
            <w:r w:rsidR="0015218D">
              <w:rPr>
                <w:noProof/>
                <w:webHidden/>
              </w:rPr>
              <w:t>15</w:t>
            </w:r>
            <w:r w:rsidR="0015218D">
              <w:rPr>
                <w:noProof/>
                <w:webHidden/>
              </w:rPr>
              <w:fldChar w:fldCharType="end"/>
            </w:r>
          </w:hyperlink>
        </w:p>
        <w:p w14:paraId="290CABA1" w14:textId="1EF3D2D7" w:rsidR="0015218D" w:rsidRDefault="003C53F1">
          <w:pPr>
            <w:pStyle w:val="TOC2"/>
            <w:tabs>
              <w:tab w:val="right" w:leader="dot" w:pos="9350"/>
            </w:tabs>
            <w:rPr>
              <w:rFonts w:eastAsiaTheme="minorEastAsia"/>
              <w:noProof/>
              <w:sz w:val="22"/>
              <w:szCs w:val="22"/>
            </w:rPr>
          </w:pPr>
          <w:hyperlink w:anchor="_Toc8493921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_Toc84939215 \h </w:instrText>
            </w:r>
            <w:r w:rsidR="0015218D">
              <w:rPr>
                <w:noProof/>
                <w:webHidden/>
              </w:rPr>
            </w:r>
            <w:r w:rsidR="0015218D">
              <w:rPr>
                <w:noProof/>
                <w:webHidden/>
              </w:rPr>
              <w:fldChar w:fldCharType="separate"/>
            </w:r>
            <w:r w:rsidR="0015218D">
              <w:rPr>
                <w:noProof/>
                <w:webHidden/>
              </w:rPr>
              <w:t>16</w:t>
            </w:r>
            <w:r w:rsidR="0015218D">
              <w:rPr>
                <w:noProof/>
                <w:webHidden/>
              </w:rPr>
              <w:fldChar w:fldCharType="end"/>
            </w:r>
          </w:hyperlink>
        </w:p>
        <w:p w14:paraId="6621082B" w14:textId="2471340D" w:rsidR="0015218D" w:rsidRDefault="003C53F1">
          <w:pPr>
            <w:pStyle w:val="TOC2"/>
            <w:tabs>
              <w:tab w:val="right" w:leader="dot" w:pos="9350"/>
            </w:tabs>
            <w:rPr>
              <w:rFonts w:eastAsiaTheme="minorEastAsia"/>
              <w:noProof/>
              <w:sz w:val="22"/>
              <w:szCs w:val="22"/>
            </w:rPr>
          </w:pPr>
          <w:hyperlink w:anchor="_Toc84939216" w:history="1">
            <w:r w:rsidR="0015218D" w:rsidRPr="000537F2">
              <w:rPr>
                <w:rStyle w:val="Hyperlink"/>
                <w:noProof/>
              </w:rPr>
              <w:t>Study 1 Hypothesis:</w:t>
            </w:r>
            <w:r w:rsidR="0015218D">
              <w:rPr>
                <w:noProof/>
                <w:webHidden/>
              </w:rPr>
              <w:tab/>
            </w:r>
            <w:r w:rsidR="0015218D">
              <w:rPr>
                <w:noProof/>
                <w:webHidden/>
              </w:rPr>
              <w:fldChar w:fldCharType="begin"/>
            </w:r>
            <w:r w:rsidR="0015218D">
              <w:rPr>
                <w:noProof/>
                <w:webHidden/>
              </w:rPr>
              <w:instrText xml:space="preserve"> PAGEREF _Toc84939216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1C433ACE" w14:textId="1AAF1CEA" w:rsidR="0015218D" w:rsidRDefault="003C53F1">
          <w:pPr>
            <w:pStyle w:val="TOC1"/>
            <w:tabs>
              <w:tab w:val="right" w:leader="dot" w:pos="9350"/>
            </w:tabs>
            <w:rPr>
              <w:rFonts w:eastAsiaTheme="minorEastAsia"/>
              <w:noProof/>
              <w:sz w:val="22"/>
              <w:szCs w:val="22"/>
            </w:rPr>
          </w:pPr>
          <w:hyperlink w:anchor="_Toc8493921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_Toc84939217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5A33BADD" w14:textId="3394E162" w:rsidR="0015218D" w:rsidRDefault="003C53F1">
          <w:pPr>
            <w:pStyle w:val="TOC2"/>
            <w:tabs>
              <w:tab w:val="right" w:leader="dot" w:pos="9350"/>
            </w:tabs>
            <w:rPr>
              <w:rFonts w:eastAsiaTheme="minorEastAsia"/>
              <w:noProof/>
              <w:sz w:val="22"/>
              <w:szCs w:val="22"/>
            </w:rPr>
          </w:pPr>
          <w:hyperlink w:anchor="_Toc84939218"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_Toc84939218 \h </w:instrText>
            </w:r>
            <w:r w:rsidR="0015218D">
              <w:rPr>
                <w:noProof/>
                <w:webHidden/>
              </w:rPr>
            </w:r>
            <w:r w:rsidR="0015218D">
              <w:rPr>
                <w:noProof/>
                <w:webHidden/>
              </w:rPr>
              <w:fldChar w:fldCharType="separate"/>
            </w:r>
            <w:r w:rsidR="0015218D">
              <w:rPr>
                <w:noProof/>
                <w:webHidden/>
              </w:rPr>
              <w:t>19</w:t>
            </w:r>
            <w:r w:rsidR="0015218D">
              <w:rPr>
                <w:noProof/>
                <w:webHidden/>
              </w:rPr>
              <w:fldChar w:fldCharType="end"/>
            </w:r>
          </w:hyperlink>
        </w:p>
        <w:p w14:paraId="0D949BD0" w14:textId="4F3A7F7A" w:rsidR="0015218D" w:rsidRDefault="003C53F1">
          <w:pPr>
            <w:pStyle w:val="TOC1"/>
            <w:tabs>
              <w:tab w:val="right" w:leader="dot" w:pos="9350"/>
            </w:tabs>
            <w:rPr>
              <w:rFonts w:eastAsiaTheme="minorEastAsia"/>
              <w:noProof/>
              <w:sz w:val="22"/>
              <w:szCs w:val="22"/>
            </w:rPr>
          </w:pPr>
          <w:hyperlink w:anchor="_Toc84939219"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_Toc84939219 \h </w:instrText>
            </w:r>
            <w:r w:rsidR="0015218D">
              <w:rPr>
                <w:noProof/>
                <w:webHidden/>
              </w:rPr>
            </w:r>
            <w:r w:rsidR="0015218D">
              <w:rPr>
                <w:noProof/>
                <w:webHidden/>
              </w:rPr>
              <w:fldChar w:fldCharType="separate"/>
            </w:r>
            <w:r w:rsidR="0015218D">
              <w:rPr>
                <w:noProof/>
                <w:webHidden/>
              </w:rPr>
              <w:t>21</w:t>
            </w:r>
            <w:r w:rsidR="0015218D">
              <w:rPr>
                <w:noProof/>
                <w:webHidden/>
              </w:rPr>
              <w:fldChar w:fldCharType="end"/>
            </w:r>
          </w:hyperlink>
        </w:p>
        <w:p w14:paraId="192A20C7" w14:textId="3CEDA73C" w:rsidR="0015218D" w:rsidRDefault="003C53F1">
          <w:pPr>
            <w:pStyle w:val="TOC1"/>
            <w:tabs>
              <w:tab w:val="right" w:leader="dot" w:pos="9350"/>
            </w:tabs>
            <w:rPr>
              <w:rFonts w:eastAsiaTheme="minorEastAsia"/>
              <w:noProof/>
              <w:sz w:val="22"/>
              <w:szCs w:val="22"/>
            </w:rPr>
          </w:pPr>
          <w:hyperlink w:anchor="_Toc84939220" w:history="1">
            <w:r w:rsidR="0015218D" w:rsidRPr="000537F2">
              <w:rPr>
                <w:rStyle w:val="Hyperlink"/>
                <w:noProof/>
              </w:rPr>
              <w:t>Study 2</w:t>
            </w:r>
            <w:r w:rsidR="0015218D">
              <w:rPr>
                <w:noProof/>
                <w:webHidden/>
              </w:rPr>
              <w:tab/>
            </w:r>
            <w:r w:rsidR="0015218D">
              <w:rPr>
                <w:noProof/>
                <w:webHidden/>
              </w:rPr>
              <w:fldChar w:fldCharType="begin"/>
            </w:r>
            <w:r w:rsidR="0015218D">
              <w:rPr>
                <w:noProof/>
                <w:webHidden/>
              </w:rPr>
              <w:instrText xml:space="preserve"> PAGEREF _Toc84939220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0383E33" w14:textId="14A4F018" w:rsidR="0015218D" w:rsidRDefault="003C53F1">
          <w:pPr>
            <w:pStyle w:val="TOC1"/>
            <w:tabs>
              <w:tab w:val="right" w:leader="dot" w:pos="9350"/>
            </w:tabs>
            <w:rPr>
              <w:rFonts w:eastAsiaTheme="minorEastAsia"/>
              <w:noProof/>
              <w:sz w:val="22"/>
              <w:szCs w:val="22"/>
            </w:rPr>
          </w:pPr>
          <w:hyperlink w:anchor="_Toc8493922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_Toc84939221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8B6DE15" w14:textId="69E66E92" w:rsidR="0015218D" w:rsidRDefault="003C53F1">
          <w:pPr>
            <w:pStyle w:val="TOC2"/>
            <w:tabs>
              <w:tab w:val="right" w:leader="dot" w:pos="9350"/>
            </w:tabs>
            <w:rPr>
              <w:rFonts w:eastAsiaTheme="minorEastAsia"/>
              <w:noProof/>
              <w:sz w:val="22"/>
              <w:szCs w:val="22"/>
            </w:rPr>
          </w:pPr>
          <w:hyperlink w:anchor="_Toc8493922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_Toc84939222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6A727DE8" w14:textId="77C95F8B" w:rsidR="0015218D" w:rsidRDefault="003C53F1">
          <w:pPr>
            <w:pStyle w:val="TOC2"/>
            <w:tabs>
              <w:tab w:val="right" w:leader="dot" w:pos="9350"/>
            </w:tabs>
            <w:rPr>
              <w:rFonts w:eastAsiaTheme="minorEastAsia"/>
              <w:noProof/>
              <w:sz w:val="22"/>
              <w:szCs w:val="22"/>
            </w:rPr>
          </w:pPr>
          <w:hyperlink w:anchor="_Toc8493922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_Toc84939223 \h </w:instrText>
            </w:r>
            <w:r w:rsidR="0015218D">
              <w:rPr>
                <w:noProof/>
                <w:webHidden/>
              </w:rPr>
            </w:r>
            <w:r w:rsidR="0015218D">
              <w:rPr>
                <w:noProof/>
                <w:webHidden/>
              </w:rPr>
              <w:fldChar w:fldCharType="separate"/>
            </w:r>
            <w:r w:rsidR="0015218D">
              <w:rPr>
                <w:noProof/>
                <w:webHidden/>
              </w:rPr>
              <w:t>23</w:t>
            </w:r>
            <w:r w:rsidR="0015218D">
              <w:rPr>
                <w:noProof/>
                <w:webHidden/>
              </w:rPr>
              <w:fldChar w:fldCharType="end"/>
            </w:r>
          </w:hyperlink>
        </w:p>
        <w:p w14:paraId="455510ED" w14:textId="124E20A0" w:rsidR="0015218D" w:rsidRDefault="003C53F1">
          <w:pPr>
            <w:pStyle w:val="TOC2"/>
            <w:tabs>
              <w:tab w:val="right" w:leader="dot" w:pos="9350"/>
            </w:tabs>
            <w:rPr>
              <w:rFonts w:eastAsiaTheme="minorEastAsia"/>
              <w:noProof/>
              <w:sz w:val="22"/>
              <w:szCs w:val="22"/>
            </w:rPr>
          </w:pPr>
          <w:hyperlink w:anchor="_Toc8493922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_Toc84939224 \h </w:instrText>
            </w:r>
            <w:r w:rsidR="0015218D">
              <w:rPr>
                <w:noProof/>
                <w:webHidden/>
              </w:rPr>
            </w:r>
            <w:r w:rsidR="0015218D">
              <w:rPr>
                <w:noProof/>
                <w:webHidden/>
              </w:rPr>
              <w:fldChar w:fldCharType="separate"/>
            </w:r>
            <w:r w:rsidR="0015218D">
              <w:rPr>
                <w:noProof/>
                <w:webHidden/>
              </w:rPr>
              <w:t>24</w:t>
            </w:r>
            <w:r w:rsidR="0015218D">
              <w:rPr>
                <w:noProof/>
                <w:webHidden/>
              </w:rPr>
              <w:fldChar w:fldCharType="end"/>
            </w:r>
          </w:hyperlink>
        </w:p>
        <w:p w14:paraId="6B7734FA" w14:textId="58B9A07C" w:rsidR="0015218D" w:rsidRDefault="003C53F1">
          <w:pPr>
            <w:pStyle w:val="TOC2"/>
            <w:tabs>
              <w:tab w:val="right" w:leader="dot" w:pos="9350"/>
            </w:tabs>
            <w:rPr>
              <w:rFonts w:eastAsiaTheme="minorEastAsia"/>
              <w:noProof/>
              <w:sz w:val="22"/>
              <w:szCs w:val="22"/>
            </w:rPr>
          </w:pPr>
          <w:hyperlink w:anchor="_Toc8493922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_Toc84939225 \h </w:instrText>
            </w:r>
            <w:r w:rsidR="0015218D">
              <w:rPr>
                <w:noProof/>
                <w:webHidden/>
              </w:rPr>
            </w:r>
            <w:r w:rsidR="0015218D">
              <w:rPr>
                <w:noProof/>
                <w:webHidden/>
              </w:rPr>
              <w:fldChar w:fldCharType="separate"/>
            </w:r>
            <w:r w:rsidR="0015218D">
              <w:rPr>
                <w:noProof/>
                <w:webHidden/>
              </w:rPr>
              <w:t>26</w:t>
            </w:r>
            <w:r w:rsidR="0015218D">
              <w:rPr>
                <w:noProof/>
                <w:webHidden/>
              </w:rPr>
              <w:fldChar w:fldCharType="end"/>
            </w:r>
          </w:hyperlink>
        </w:p>
        <w:p w14:paraId="573855B4" w14:textId="34900EDB" w:rsidR="0015218D" w:rsidRDefault="003C53F1">
          <w:pPr>
            <w:pStyle w:val="TOC2"/>
            <w:tabs>
              <w:tab w:val="right" w:leader="dot" w:pos="9350"/>
            </w:tabs>
            <w:rPr>
              <w:rFonts w:eastAsiaTheme="minorEastAsia"/>
              <w:noProof/>
              <w:sz w:val="22"/>
              <w:szCs w:val="22"/>
            </w:rPr>
          </w:pPr>
          <w:hyperlink w:anchor="_Toc84939226" w:history="1">
            <w:r w:rsidR="0015218D" w:rsidRPr="000537F2">
              <w:rPr>
                <w:rStyle w:val="Hyperlink"/>
                <w:noProof/>
              </w:rPr>
              <w:t>Study 2 Hypothesis:</w:t>
            </w:r>
            <w:r w:rsidR="0015218D">
              <w:rPr>
                <w:noProof/>
                <w:webHidden/>
              </w:rPr>
              <w:tab/>
            </w:r>
            <w:r w:rsidR="0015218D">
              <w:rPr>
                <w:noProof/>
                <w:webHidden/>
              </w:rPr>
              <w:fldChar w:fldCharType="begin"/>
            </w:r>
            <w:r w:rsidR="0015218D">
              <w:rPr>
                <w:noProof/>
                <w:webHidden/>
              </w:rPr>
              <w:instrText xml:space="preserve"> PAGEREF _Toc84939226 \h </w:instrText>
            </w:r>
            <w:r w:rsidR="0015218D">
              <w:rPr>
                <w:noProof/>
                <w:webHidden/>
              </w:rPr>
            </w:r>
            <w:r w:rsidR="0015218D">
              <w:rPr>
                <w:noProof/>
                <w:webHidden/>
              </w:rPr>
              <w:fldChar w:fldCharType="separate"/>
            </w:r>
            <w:r w:rsidR="0015218D">
              <w:rPr>
                <w:noProof/>
                <w:webHidden/>
              </w:rPr>
              <w:t>27</w:t>
            </w:r>
            <w:r w:rsidR="0015218D">
              <w:rPr>
                <w:noProof/>
                <w:webHidden/>
              </w:rPr>
              <w:fldChar w:fldCharType="end"/>
            </w:r>
          </w:hyperlink>
        </w:p>
        <w:p w14:paraId="273CB009" w14:textId="4F2DC9C6" w:rsidR="0015218D" w:rsidRDefault="003C53F1">
          <w:pPr>
            <w:pStyle w:val="TOC1"/>
            <w:tabs>
              <w:tab w:val="right" w:leader="dot" w:pos="9350"/>
            </w:tabs>
            <w:rPr>
              <w:rFonts w:eastAsiaTheme="minorEastAsia"/>
              <w:noProof/>
              <w:sz w:val="22"/>
              <w:szCs w:val="22"/>
            </w:rPr>
          </w:pPr>
          <w:hyperlink w:anchor="_Toc8493922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_Toc84939227 \h </w:instrText>
            </w:r>
            <w:r w:rsidR="0015218D">
              <w:rPr>
                <w:noProof/>
                <w:webHidden/>
              </w:rPr>
            </w:r>
            <w:r w:rsidR="0015218D">
              <w:rPr>
                <w:noProof/>
                <w:webHidden/>
              </w:rPr>
              <w:fldChar w:fldCharType="separate"/>
            </w:r>
            <w:r w:rsidR="0015218D">
              <w:rPr>
                <w:noProof/>
                <w:webHidden/>
              </w:rPr>
              <w:t>28</w:t>
            </w:r>
            <w:r w:rsidR="0015218D">
              <w:rPr>
                <w:noProof/>
                <w:webHidden/>
              </w:rPr>
              <w:fldChar w:fldCharType="end"/>
            </w:r>
          </w:hyperlink>
        </w:p>
        <w:p w14:paraId="5E3A1459" w14:textId="3BEB741F" w:rsidR="0015218D" w:rsidRDefault="003C53F1">
          <w:pPr>
            <w:pStyle w:val="TOC2"/>
            <w:tabs>
              <w:tab w:val="right" w:leader="dot" w:pos="9350"/>
            </w:tabs>
            <w:rPr>
              <w:rFonts w:eastAsiaTheme="minorEastAsia"/>
              <w:noProof/>
              <w:sz w:val="22"/>
              <w:szCs w:val="22"/>
            </w:rPr>
          </w:pPr>
          <w:hyperlink w:anchor="_Toc84939228" w:history="1">
            <w:r w:rsidR="0015218D" w:rsidRPr="000537F2">
              <w:rPr>
                <w:rStyle w:val="Hyperlink"/>
                <w:noProof/>
              </w:rPr>
              <w:t>Proposed Mediational Effects</w:t>
            </w:r>
            <w:r w:rsidR="0015218D">
              <w:rPr>
                <w:noProof/>
                <w:webHidden/>
              </w:rPr>
              <w:tab/>
            </w:r>
            <w:r w:rsidR="0015218D">
              <w:rPr>
                <w:noProof/>
                <w:webHidden/>
              </w:rPr>
              <w:fldChar w:fldCharType="begin"/>
            </w:r>
            <w:r w:rsidR="0015218D">
              <w:rPr>
                <w:noProof/>
                <w:webHidden/>
              </w:rPr>
              <w:instrText xml:space="preserve"> PAGEREF _Toc84939228 \h </w:instrText>
            </w:r>
            <w:r w:rsidR="0015218D">
              <w:rPr>
                <w:noProof/>
                <w:webHidden/>
              </w:rPr>
            </w:r>
            <w:r w:rsidR="0015218D">
              <w:rPr>
                <w:noProof/>
                <w:webHidden/>
              </w:rPr>
              <w:fldChar w:fldCharType="separate"/>
            </w:r>
            <w:r w:rsidR="0015218D">
              <w:rPr>
                <w:noProof/>
                <w:webHidden/>
              </w:rPr>
              <w:t>30</w:t>
            </w:r>
            <w:r w:rsidR="0015218D">
              <w:rPr>
                <w:noProof/>
                <w:webHidden/>
              </w:rPr>
              <w:fldChar w:fldCharType="end"/>
            </w:r>
          </w:hyperlink>
        </w:p>
        <w:p w14:paraId="752B7451" w14:textId="76B0C3A4" w:rsidR="0015218D" w:rsidRDefault="003C53F1">
          <w:pPr>
            <w:pStyle w:val="TOC2"/>
            <w:tabs>
              <w:tab w:val="right" w:leader="dot" w:pos="9350"/>
            </w:tabs>
            <w:rPr>
              <w:rFonts w:eastAsiaTheme="minorEastAsia"/>
              <w:noProof/>
              <w:sz w:val="22"/>
              <w:szCs w:val="22"/>
            </w:rPr>
          </w:pPr>
          <w:hyperlink w:anchor="_Toc84939229" w:history="1">
            <w:r w:rsidR="0015218D" w:rsidRPr="000537F2">
              <w:rPr>
                <w:rStyle w:val="Hyperlink"/>
                <w:noProof/>
              </w:rPr>
              <w:t>Moderating Effect of Numeracy</w:t>
            </w:r>
            <w:r w:rsidR="0015218D">
              <w:rPr>
                <w:noProof/>
                <w:webHidden/>
              </w:rPr>
              <w:tab/>
            </w:r>
            <w:r w:rsidR="0015218D">
              <w:rPr>
                <w:noProof/>
                <w:webHidden/>
              </w:rPr>
              <w:fldChar w:fldCharType="begin"/>
            </w:r>
            <w:r w:rsidR="0015218D">
              <w:rPr>
                <w:noProof/>
                <w:webHidden/>
              </w:rPr>
              <w:instrText xml:space="preserve"> PAGEREF _Toc84939229 \h </w:instrText>
            </w:r>
            <w:r w:rsidR="0015218D">
              <w:rPr>
                <w:noProof/>
                <w:webHidden/>
              </w:rPr>
            </w:r>
            <w:r w:rsidR="0015218D">
              <w:rPr>
                <w:noProof/>
                <w:webHidden/>
              </w:rPr>
              <w:fldChar w:fldCharType="separate"/>
            </w:r>
            <w:r w:rsidR="0015218D">
              <w:rPr>
                <w:noProof/>
                <w:webHidden/>
              </w:rPr>
              <w:t>32</w:t>
            </w:r>
            <w:r w:rsidR="0015218D">
              <w:rPr>
                <w:noProof/>
                <w:webHidden/>
              </w:rPr>
              <w:fldChar w:fldCharType="end"/>
            </w:r>
          </w:hyperlink>
        </w:p>
        <w:p w14:paraId="1F1A4D66" w14:textId="354A1BAF" w:rsidR="0015218D" w:rsidRDefault="003C53F1">
          <w:pPr>
            <w:pStyle w:val="TOC2"/>
            <w:tabs>
              <w:tab w:val="right" w:leader="dot" w:pos="9350"/>
            </w:tabs>
            <w:rPr>
              <w:rFonts w:eastAsiaTheme="minorEastAsia"/>
              <w:noProof/>
              <w:sz w:val="22"/>
              <w:szCs w:val="22"/>
            </w:rPr>
          </w:pPr>
          <w:hyperlink w:anchor="_Toc84939230"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_Toc84939230 \h </w:instrText>
            </w:r>
            <w:r w:rsidR="0015218D">
              <w:rPr>
                <w:noProof/>
                <w:webHidden/>
              </w:rPr>
            </w:r>
            <w:r w:rsidR="0015218D">
              <w:rPr>
                <w:noProof/>
                <w:webHidden/>
              </w:rPr>
              <w:fldChar w:fldCharType="separate"/>
            </w:r>
            <w:r w:rsidR="0015218D">
              <w:rPr>
                <w:noProof/>
                <w:webHidden/>
              </w:rPr>
              <w:t>33</w:t>
            </w:r>
            <w:r w:rsidR="0015218D">
              <w:rPr>
                <w:noProof/>
                <w:webHidden/>
              </w:rPr>
              <w:fldChar w:fldCharType="end"/>
            </w:r>
          </w:hyperlink>
        </w:p>
        <w:p w14:paraId="4F181334" w14:textId="74BAEB25" w:rsidR="0015218D" w:rsidRDefault="003C53F1">
          <w:pPr>
            <w:pStyle w:val="TOC1"/>
            <w:tabs>
              <w:tab w:val="right" w:leader="dot" w:pos="9350"/>
            </w:tabs>
            <w:rPr>
              <w:rFonts w:eastAsiaTheme="minorEastAsia"/>
              <w:noProof/>
              <w:sz w:val="22"/>
              <w:szCs w:val="22"/>
            </w:rPr>
          </w:pPr>
          <w:hyperlink w:anchor="_Toc84939231"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_Toc84939231 \h </w:instrText>
            </w:r>
            <w:r w:rsidR="0015218D">
              <w:rPr>
                <w:noProof/>
                <w:webHidden/>
              </w:rPr>
            </w:r>
            <w:r w:rsidR="0015218D">
              <w:rPr>
                <w:noProof/>
                <w:webHidden/>
              </w:rPr>
              <w:fldChar w:fldCharType="separate"/>
            </w:r>
            <w:r w:rsidR="0015218D">
              <w:rPr>
                <w:noProof/>
                <w:webHidden/>
              </w:rPr>
              <w:t>34</w:t>
            </w:r>
            <w:r w:rsidR="0015218D">
              <w:rPr>
                <w:noProof/>
                <w:webHidden/>
              </w:rPr>
              <w:fldChar w:fldCharType="end"/>
            </w:r>
          </w:hyperlink>
        </w:p>
        <w:p w14:paraId="69A580DD" w14:textId="2D160A12" w:rsidR="0015218D" w:rsidRDefault="003C53F1">
          <w:pPr>
            <w:pStyle w:val="TOC1"/>
            <w:tabs>
              <w:tab w:val="right" w:leader="dot" w:pos="9350"/>
            </w:tabs>
            <w:rPr>
              <w:rFonts w:eastAsiaTheme="minorEastAsia"/>
              <w:noProof/>
              <w:sz w:val="22"/>
              <w:szCs w:val="22"/>
            </w:rPr>
          </w:pPr>
          <w:hyperlink w:anchor="_Toc84939232" w:history="1">
            <w:r w:rsidR="0015218D" w:rsidRPr="000537F2">
              <w:rPr>
                <w:rStyle w:val="Hyperlink"/>
                <w:noProof/>
              </w:rPr>
              <w:t>Limitations</w:t>
            </w:r>
            <w:r w:rsidR="0015218D">
              <w:rPr>
                <w:noProof/>
                <w:webHidden/>
              </w:rPr>
              <w:tab/>
            </w:r>
            <w:r w:rsidR="0015218D">
              <w:rPr>
                <w:noProof/>
                <w:webHidden/>
              </w:rPr>
              <w:fldChar w:fldCharType="begin"/>
            </w:r>
            <w:r w:rsidR="0015218D">
              <w:rPr>
                <w:noProof/>
                <w:webHidden/>
              </w:rPr>
              <w:instrText xml:space="preserve"> PAGEREF _Toc84939232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0D4D895C" w14:textId="5B67E864" w:rsidR="0015218D" w:rsidRDefault="003C53F1">
          <w:pPr>
            <w:pStyle w:val="TOC1"/>
            <w:tabs>
              <w:tab w:val="right" w:leader="dot" w:pos="9350"/>
            </w:tabs>
            <w:rPr>
              <w:rFonts w:eastAsiaTheme="minorEastAsia"/>
              <w:noProof/>
              <w:sz w:val="22"/>
              <w:szCs w:val="22"/>
            </w:rPr>
          </w:pPr>
          <w:hyperlink w:anchor="_Toc84939233" w:history="1">
            <w:r w:rsidR="0015218D" w:rsidRPr="000537F2">
              <w:rPr>
                <w:rStyle w:val="Hyperlink"/>
                <w:noProof/>
              </w:rPr>
              <w:t>Future Directions</w:t>
            </w:r>
            <w:r w:rsidR="0015218D">
              <w:rPr>
                <w:noProof/>
                <w:webHidden/>
              </w:rPr>
              <w:tab/>
            </w:r>
            <w:r w:rsidR="0015218D">
              <w:rPr>
                <w:noProof/>
                <w:webHidden/>
              </w:rPr>
              <w:fldChar w:fldCharType="begin"/>
            </w:r>
            <w:r w:rsidR="0015218D">
              <w:rPr>
                <w:noProof/>
                <w:webHidden/>
              </w:rPr>
              <w:instrText xml:space="preserve"> PAGEREF _Toc84939233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729B578D" w14:textId="293B8482" w:rsidR="0015218D" w:rsidRDefault="003C53F1">
          <w:pPr>
            <w:pStyle w:val="TOC1"/>
            <w:tabs>
              <w:tab w:val="right" w:leader="dot" w:pos="9350"/>
            </w:tabs>
            <w:rPr>
              <w:rFonts w:eastAsiaTheme="minorEastAsia"/>
              <w:noProof/>
              <w:sz w:val="22"/>
              <w:szCs w:val="22"/>
            </w:rPr>
          </w:pPr>
          <w:hyperlink w:anchor="_Toc84939234" w:history="1">
            <w:r w:rsidR="0015218D" w:rsidRPr="000537F2">
              <w:rPr>
                <w:rStyle w:val="Hyperlink"/>
                <w:noProof/>
              </w:rPr>
              <w:t>Appendix A</w:t>
            </w:r>
            <w:r w:rsidR="0015218D">
              <w:rPr>
                <w:noProof/>
                <w:webHidden/>
              </w:rPr>
              <w:tab/>
            </w:r>
            <w:r w:rsidR="0015218D">
              <w:rPr>
                <w:noProof/>
                <w:webHidden/>
              </w:rPr>
              <w:fldChar w:fldCharType="begin"/>
            </w:r>
            <w:r w:rsidR="0015218D">
              <w:rPr>
                <w:noProof/>
                <w:webHidden/>
              </w:rPr>
              <w:instrText xml:space="preserve"> PAGEREF _Toc84939234 \h </w:instrText>
            </w:r>
            <w:r w:rsidR="0015218D">
              <w:rPr>
                <w:noProof/>
                <w:webHidden/>
              </w:rPr>
            </w:r>
            <w:r w:rsidR="0015218D">
              <w:rPr>
                <w:noProof/>
                <w:webHidden/>
              </w:rPr>
              <w:fldChar w:fldCharType="separate"/>
            </w:r>
            <w:r w:rsidR="0015218D">
              <w:rPr>
                <w:noProof/>
                <w:webHidden/>
              </w:rPr>
              <w:t>40</w:t>
            </w:r>
            <w:r w:rsidR="0015218D">
              <w:rPr>
                <w:noProof/>
                <w:webHidden/>
              </w:rPr>
              <w:fldChar w:fldCharType="end"/>
            </w:r>
          </w:hyperlink>
        </w:p>
        <w:p w14:paraId="4C7AA0DA" w14:textId="0EAF01F2" w:rsidR="0015218D" w:rsidRDefault="003C53F1">
          <w:pPr>
            <w:pStyle w:val="TOC1"/>
            <w:tabs>
              <w:tab w:val="right" w:leader="dot" w:pos="9350"/>
            </w:tabs>
            <w:rPr>
              <w:rFonts w:eastAsiaTheme="minorEastAsia"/>
              <w:noProof/>
              <w:sz w:val="22"/>
              <w:szCs w:val="22"/>
            </w:rPr>
          </w:pPr>
          <w:hyperlink w:anchor="_Toc84939235" w:history="1">
            <w:r w:rsidR="0015218D" w:rsidRPr="000537F2">
              <w:rPr>
                <w:rStyle w:val="Hyperlink"/>
                <w:noProof/>
              </w:rPr>
              <w:t>Appendix B</w:t>
            </w:r>
            <w:r w:rsidR="0015218D">
              <w:rPr>
                <w:noProof/>
                <w:webHidden/>
              </w:rPr>
              <w:tab/>
            </w:r>
            <w:r w:rsidR="0015218D">
              <w:rPr>
                <w:noProof/>
                <w:webHidden/>
              </w:rPr>
              <w:fldChar w:fldCharType="begin"/>
            </w:r>
            <w:r w:rsidR="0015218D">
              <w:rPr>
                <w:noProof/>
                <w:webHidden/>
              </w:rPr>
              <w:instrText xml:space="preserve"> PAGEREF _Toc84939235 \h </w:instrText>
            </w:r>
            <w:r w:rsidR="0015218D">
              <w:rPr>
                <w:noProof/>
                <w:webHidden/>
              </w:rPr>
            </w:r>
            <w:r w:rsidR="0015218D">
              <w:rPr>
                <w:noProof/>
                <w:webHidden/>
              </w:rPr>
              <w:fldChar w:fldCharType="separate"/>
            </w:r>
            <w:r w:rsidR="0015218D">
              <w:rPr>
                <w:noProof/>
                <w:webHidden/>
              </w:rPr>
              <w:t>46</w:t>
            </w:r>
            <w:r w:rsidR="0015218D">
              <w:rPr>
                <w:noProof/>
                <w:webHidden/>
              </w:rPr>
              <w:fldChar w:fldCharType="end"/>
            </w:r>
          </w:hyperlink>
        </w:p>
        <w:p w14:paraId="1779A2F0" w14:textId="3C130239" w:rsidR="0015218D" w:rsidRDefault="003C53F1">
          <w:pPr>
            <w:pStyle w:val="TOC1"/>
            <w:tabs>
              <w:tab w:val="right" w:leader="dot" w:pos="9350"/>
            </w:tabs>
            <w:rPr>
              <w:rFonts w:eastAsiaTheme="minorEastAsia"/>
              <w:noProof/>
              <w:sz w:val="22"/>
              <w:szCs w:val="22"/>
            </w:rPr>
          </w:pPr>
          <w:hyperlink w:anchor="_Toc84939236" w:history="1">
            <w:r w:rsidR="0015218D" w:rsidRPr="000537F2">
              <w:rPr>
                <w:rStyle w:val="Hyperlink"/>
                <w:noProof/>
              </w:rPr>
              <w:t>References</w:t>
            </w:r>
            <w:r w:rsidR="0015218D">
              <w:rPr>
                <w:noProof/>
                <w:webHidden/>
              </w:rPr>
              <w:tab/>
            </w:r>
            <w:r w:rsidR="0015218D">
              <w:rPr>
                <w:noProof/>
                <w:webHidden/>
              </w:rPr>
              <w:fldChar w:fldCharType="begin"/>
            </w:r>
            <w:r w:rsidR="0015218D">
              <w:rPr>
                <w:noProof/>
                <w:webHidden/>
              </w:rPr>
              <w:instrText xml:space="preserve"> PAGEREF _Toc84939236 \h </w:instrText>
            </w:r>
            <w:r w:rsidR="0015218D">
              <w:rPr>
                <w:noProof/>
                <w:webHidden/>
              </w:rPr>
            </w:r>
            <w:r w:rsidR="0015218D">
              <w:rPr>
                <w:noProof/>
                <w:webHidden/>
              </w:rPr>
              <w:fldChar w:fldCharType="separate"/>
            </w:r>
            <w:r w:rsidR="0015218D">
              <w:rPr>
                <w:noProof/>
                <w:webHidden/>
              </w:rPr>
              <w:t>55</w:t>
            </w:r>
            <w:r w:rsidR="0015218D">
              <w:rPr>
                <w:noProof/>
                <w:webHidden/>
              </w:rPr>
              <w:fldChar w:fldCharType="end"/>
            </w:r>
          </w:hyperlink>
        </w:p>
        <w:p w14:paraId="43542FA3" w14:textId="306C9F90"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4939202"/>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4939203"/>
      <w:r w:rsidRPr="00352544">
        <w:rPr>
          <w:color w:val="auto"/>
          <w:sz w:val="24"/>
          <w:szCs w:val="24"/>
        </w:rPr>
        <w:t>Introduction</w:t>
      </w:r>
      <w:bookmarkEnd w:id="2"/>
    </w:p>
    <w:p w14:paraId="129E0781" w14:textId="207E0713" w:rsidR="00481107" w:rsidRPr="00352544" w:rsidRDefault="008C12F4" w:rsidP="00907D6C">
      <w:pPr>
        <w:pStyle w:val="FirstParagraph"/>
        <w:spacing w:line="480" w:lineRule="auto"/>
        <w:ind w:firstLine="720"/>
      </w:pPr>
      <w:r w:rsidRPr="00352544">
        <w:t>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costs</w:t>
      </w:r>
      <w:r w:rsidR="004657B6">
        <w:t xml:space="preserve"> </w:t>
      </w:r>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_Toc84939204"/>
      <w:bookmarkStart w:id="4" w:name="inadequacies-with-our-current-system"/>
      <w:r w:rsidRPr="00352544">
        <w:rPr>
          <w:color w:val="auto"/>
          <w:sz w:val="24"/>
          <w:szCs w:val="24"/>
        </w:rPr>
        <w:t>Inadequacies with our current system</w:t>
      </w:r>
      <w:bookmarkEnd w:id="3"/>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w:t>
      </w:r>
      <w:r w:rsidR="00E579A7">
        <w:t>because</w:t>
      </w:r>
      <w:r w:rsidRPr="00352544">
        <w:t xml:space="preserve"> insurers share the benefits from the cost of implementation with </w:t>
      </w:r>
      <w:r w:rsidRPr="00352544">
        <w:lastRenderedPageBreak/>
        <w:t>their 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_Toc84939205"/>
      <w:bookmarkStart w:id="6" w:name="benefits-of-universal-health-care"/>
      <w:bookmarkEnd w:id="4"/>
      <w:r w:rsidRPr="00352544">
        <w:rPr>
          <w:color w:val="auto"/>
          <w:sz w:val="24"/>
          <w:szCs w:val="24"/>
        </w:rPr>
        <w:t>Benefits of Universal Health Care</w:t>
      </w:r>
      <w:bookmarkEnd w:id="5"/>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_Toc84939206"/>
      <w:bookmarkStart w:id="8" w:name="Xf439dfc4f3d98142a1ebf5250520c329000a75a"/>
      <w:bookmarkEnd w:id="6"/>
      <w:r w:rsidRPr="00352544">
        <w:rPr>
          <w:color w:val="auto"/>
          <w:sz w:val="24"/>
          <w:szCs w:val="24"/>
        </w:rPr>
        <w:t>Opposition and Support to Universal Health Care</w:t>
      </w:r>
      <w:bookmarkEnd w:id="7"/>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_Toc84939207"/>
      <w:bookmarkStart w:id="10" w:name="previous-us-attempts-towards-uhc"/>
      <w:bookmarkEnd w:id="8"/>
      <w:r w:rsidRPr="00352544">
        <w:rPr>
          <w:color w:val="auto"/>
          <w:sz w:val="24"/>
          <w:szCs w:val="24"/>
        </w:rPr>
        <w:t>Previous US Attempts towards UHC</w:t>
      </w:r>
      <w:bookmarkEnd w:id="9"/>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_Toc84939208"/>
      <w:bookmarkStart w:id="12" w:name="health-benefits-packages"/>
      <w:bookmarkEnd w:id="10"/>
      <w:r w:rsidRPr="00352544">
        <w:rPr>
          <w:color w:val="auto"/>
          <w:sz w:val="24"/>
          <w:szCs w:val="24"/>
        </w:rPr>
        <w:t>Health Benefits Packages</w:t>
      </w:r>
      <w:bookmarkEnd w:id="11"/>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 xml:space="preserve">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_Toc84939209"/>
      <w:bookmarkStart w:id="14" w:name="the-present-research"/>
      <w:bookmarkEnd w:id="12"/>
      <w:r w:rsidRPr="00352544">
        <w:rPr>
          <w:color w:val="auto"/>
          <w:sz w:val="24"/>
          <w:szCs w:val="24"/>
        </w:rPr>
        <w:t>The Present Research</w:t>
      </w:r>
      <w:bookmarkEnd w:id="13"/>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15" w:name="_Toc84939210"/>
      <w:r w:rsidRPr="001E3A02">
        <w:rPr>
          <w:b w:val="0"/>
          <w:bCs w:val="0"/>
          <w:color w:val="auto"/>
          <w:sz w:val="28"/>
          <w:szCs w:val="28"/>
        </w:rPr>
        <w:t xml:space="preserve">Study </w:t>
      </w:r>
      <w:r>
        <w:rPr>
          <w:b w:val="0"/>
          <w:bCs w:val="0"/>
          <w:color w:val="auto"/>
          <w:sz w:val="28"/>
          <w:szCs w:val="28"/>
        </w:rPr>
        <w:t>1</w:t>
      </w:r>
      <w:bookmarkEnd w:id="15"/>
    </w:p>
    <w:p w14:paraId="768D1E29" w14:textId="7AAC6714" w:rsidR="001E3A02" w:rsidRPr="00352544" w:rsidDel="00BB00EC" w:rsidRDefault="001E3A02" w:rsidP="001E3A02">
      <w:pPr>
        <w:pStyle w:val="BodyText"/>
        <w:spacing w:line="480" w:lineRule="auto"/>
        <w:rPr>
          <w:del w:id="16" w:author="Sean Duan" w:date="2021-10-27T14:57:00Z"/>
        </w:rPr>
      </w:pPr>
    </w:p>
    <w:p w14:paraId="5714FA4D" w14:textId="4116A78E" w:rsidR="001E3A02" w:rsidRPr="001E3A02" w:rsidDel="00BB00EC" w:rsidRDefault="001E3A02" w:rsidP="001E3A02">
      <w:pPr>
        <w:pStyle w:val="BodyText"/>
        <w:rPr>
          <w:del w:id="17" w:author="Sean Duan" w:date="2021-10-27T14:57:00Z"/>
        </w:rPr>
      </w:pPr>
    </w:p>
    <w:p w14:paraId="3801FF2D" w14:textId="77777777" w:rsidR="00481107" w:rsidRPr="00352544" w:rsidRDefault="008C12F4" w:rsidP="00945302">
      <w:pPr>
        <w:pStyle w:val="Heading1"/>
        <w:spacing w:line="480" w:lineRule="auto"/>
        <w:rPr>
          <w:color w:val="auto"/>
          <w:sz w:val="24"/>
          <w:szCs w:val="24"/>
        </w:rPr>
      </w:pPr>
      <w:bookmarkStart w:id="18" w:name="_Toc84939211"/>
      <w:bookmarkStart w:id="19" w:name="method"/>
      <w:bookmarkEnd w:id="0"/>
      <w:bookmarkEnd w:id="14"/>
      <w:r w:rsidRPr="00352544">
        <w:rPr>
          <w:color w:val="auto"/>
          <w:sz w:val="24"/>
          <w:szCs w:val="24"/>
        </w:rPr>
        <w:t>Method</w:t>
      </w:r>
      <w:bookmarkEnd w:id="18"/>
    </w:p>
    <w:p w14:paraId="3FA724DC" w14:textId="77777777" w:rsidR="00481107" w:rsidRPr="00352544" w:rsidRDefault="008C12F4" w:rsidP="00945302">
      <w:pPr>
        <w:pStyle w:val="Heading2"/>
        <w:spacing w:line="480" w:lineRule="auto"/>
        <w:rPr>
          <w:color w:val="auto"/>
          <w:sz w:val="24"/>
          <w:szCs w:val="24"/>
        </w:rPr>
      </w:pPr>
      <w:bookmarkStart w:id="20" w:name="_Toc84939212"/>
      <w:bookmarkStart w:id="21" w:name="participants"/>
      <w:r w:rsidRPr="00352544">
        <w:rPr>
          <w:color w:val="auto"/>
          <w:sz w:val="24"/>
          <w:szCs w:val="24"/>
        </w:rPr>
        <w:t>Participants</w:t>
      </w:r>
      <w:bookmarkEnd w:id="20"/>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22" w:name="_Toc84939213"/>
      <w:bookmarkStart w:id="23" w:name="procedure"/>
      <w:bookmarkEnd w:id="21"/>
      <w:r w:rsidRPr="00352544">
        <w:rPr>
          <w:color w:val="auto"/>
          <w:sz w:val="24"/>
          <w:szCs w:val="24"/>
        </w:rPr>
        <w:lastRenderedPageBreak/>
        <w:t>Procedure</w:t>
      </w:r>
      <w:bookmarkEnd w:id="22"/>
    </w:p>
    <w:p w14:paraId="3E3B3554" w14:textId="3F48636D" w:rsidR="00481107" w:rsidRPr="00352544" w:rsidRDefault="008C12F4" w:rsidP="00907D6C">
      <w:pPr>
        <w:pStyle w:val="FirstParagraph"/>
        <w:spacing w:line="480" w:lineRule="auto"/>
        <w:ind w:firstLine="720"/>
      </w:pPr>
      <w:r w:rsidRPr="00352544">
        <w:t>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w:t>
      </w:r>
      <w:proofErr w:type="gramStart"/>
      <w:r w:rsidRPr="00352544">
        <w:t>e.g.</w:t>
      </w:r>
      <w:proofErr w:type="gramEnd"/>
      <w:r w:rsidRPr="00352544">
        <w:t xml:space="preserve">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Danis et al. (2002). Our control condition was similar to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4" w:name="_Toc84939214"/>
      <w:bookmarkStart w:id="25" w:name="measures"/>
      <w:bookmarkEnd w:id="23"/>
      <w:r w:rsidRPr="00352544">
        <w:rPr>
          <w:color w:val="auto"/>
          <w:sz w:val="24"/>
          <w:szCs w:val="24"/>
        </w:rPr>
        <w:t>Measures</w:t>
      </w:r>
      <w:bookmarkEnd w:id="24"/>
    </w:p>
    <w:p w14:paraId="0C382C1D" w14:textId="5C68371C"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w:t>
      </w:r>
      <w:proofErr w:type="gramStart"/>
      <w:r w:rsidRPr="00352544">
        <w:t>e.g.</w:t>
      </w:r>
      <w:proofErr w:type="gramEnd"/>
      <w:r w:rsidRPr="00352544">
        <w:t> “Access to medical care and insurance is a basic, inherent right of man”</w:t>
      </w:r>
      <w:r w:rsidR="008230BB" w:rsidRPr="00352544">
        <w:t>). Each</w:t>
      </w:r>
      <w:r w:rsidRPr="00352544">
        <w:t xml:space="preserve"> item was measured on a </w:t>
      </w:r>
      <w:del w:id="26" w:author="Sean Duan" w:date="2021-10-28T13:10:00Z">
        <w:r w:rsidRPr="00352544" w:rsidDel="00981118">
          <w:delText>7 point</w:delText>
        </w:r>
      </w:del>
      <w:ins w:id="27" w:author="Sean Duan" w:date="2021-10-28T13:10:00Z">
        <w:r w:rsidR="00981118" w:rsidRPr="00352544">
          <w:t>7-point</w:t>
        </w:r>
      </w:ins>
      <w:r w:rsidRPr="00352544">
        <w:t xml:space="preserve">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8" w:name="_Toc84939215"/>
      <w:bookmarkStart w:id="29" w:name="power-and-statistical-analyses"/>
      <w:bookmarkEnd w:id="25"/>
      <w:r w:rsidRPr="00352544">
        <w:rPr>
          <w:color w:val="auto"/>
          <w:sz w:val="24"/>
          <w:szCs w:val="24"/>
        </w:rPr>
        <w:t>Power and Statistical Analyses</w:t>
      </w:r>
      <w:bookmarkEnd w:id="28"/>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w:t>
      </w:r>
      <w:commentRangeStart w:id="30"/>
      <w:r w:rsidRPr="00352544">
        <w:t>05</w:t>
      </w:r>
      <w:commentRangeEnd w:id="30"/>
      <w:r w:rsidR="00D97F16">
        <w:rPr>
          <w:rStyle w:val="CommentReference"/>
        </w:rPr>
        <w:commentReference w:id="30"/>
      </w:r>
      <w:r w:rsidRPr="00352544">
        <w:t>.</w:t>
      </w:r>
    </w:p>
    <w:p w14:paraId="28A6496E" w14:textId="25F486E0" w:rsidR="00481107" w:rsidRPr="00352544" w:rsidDel="00D97F16" w:rsidRDefault="008C12F4" w:rsidP="00907D6C">
      <w:pPr>
        <w:pStyle w:val="BodyText"/>
        <w:spacing w:line="480" w:lineRule="auto"/>
        <w:ind w:firstLine="720"/>
        <w:rPr>
          <w:del w:id="31" w:author="Sean Duan" w:date="2021-10-27T14:45:00Z"/>
        </w:rPr>
      </w:pPr>
      <w:del w:id="32" w:author="Sean Duan" w:date="2021-10-27T14:45:00Z">
        <w:r w:rsidRPr="00352544" w:rsidDel="00D97F16">
          <w:delText xml:space="preserve">Additionally, we fitted Bayesian linear multivariate multilevel models to our support for UHC outcome variable as a function of dummy-coded factors ‘condition’ (reference level ‘control’), and ‘time’ (reference level ‘pre’) as well as the ‘condition x time’ </w:delText>
        </w:r>
        <w:r w:rsidR="002D6A6C" w:rsidRPr="00352544" w:rsidDel="00D97F16">
          <w:delText>two-way</w:delText>
        </w:r>
        <w:r w:rsidRPr="00352544" w:rsidDel="00D97F16">
          <w:delTex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t-distribution with nu = 3, mu = 0 and sigma = 20), as well as for correlation coefficients in interaction models.</w:delText>
        </w:r>
      </w:del>
    </w:p>
    <w:p w14:paraId="0E5BCD17" w14:textId="77777777" w:rsidR="00481107" w:rsidRPr="00352544" w:rsidRDefault="008C12F4" w:rsidP="00945302">
      <w:pPr>
        <w:pStyle w:val="Heading2"/>
        <w:spacing w:line="480" w:lineRule="auto"/>
        <w:rPr>
          <w:color w:val="auto"/>
          <w:sz w:val="24"/>
          <w:szCs w:val="24"/>
        </w:rPr>
      </w:pPr>
      <w:bookmarkStart w:id="33" w:name="_Toc84939216"/>
      <w:bookmarkStart w:id="34" w:name="study-1-hypothesis"/>
      <w:bookmarkEnd w:id="29"/>
      <w:r w:rsidRPr="00352544">
        <w:rPr>
          <w:color w:val="auto"/>
          <w:sz w:val="24"/>
          <w:szCs w:val="24"/>
        </w:rPr>
        <w:t>Study 1 Hypothesis:</w:t>
      </w:r>
      <w:bookmarkEnd w:id="33"/>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lastRenderedPageBreak/>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35" w:name="_Toc84939217"/>
      <w:bookmarkStart w:id="36" w:name="results"/>
      <w:bookmarkEnd w:id="19"/>
      <w:bookmarkEnd w:id="34"/>
      <w:r w:rsidRPr="00352544">
        <w:rPr>
          <w:color w:val="auto"/>
          <w:sz w:val="24"/>
          <w:szCs w:val="24"/>
        </w:rPr>
        <w:t>Results</w:t>
      </w:r>
      <w:bookmarkEnd w:id="35"/>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proofErr w:type="gramStart"/>
      <w:r w:rsidRPr="000A1784">
        <w:rPr>
          <w:i/>
          <w:iCs/>
        </w:rPr>
        <w:t>t</w:t>
      </w:r>
      <w:r w:rsidRPr="00352544">
        <w:t>(</w:t>
      </w:r>
      <w:proofErr w:type="gramEnd"/>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comparison of time </w:t>
      </w:r>
      <w:proofErr w:type="gramStart"/>
      <w:r w:rsidRPr="000A1784">
        <w:rPr>
          <w:i/>
          <w:iCs/>
        </w:rPr>
        <w:t>t</w:t>
      </w:r>
      <w:r w:rsidRPr="00352544">
        <w:t>(</w:t>
      </w:r>
      <w:proofErr w:type="gramEnd"/>
      <w:r w:rsidRPr="00352544">
        <w:t>181) = 1.00 ,</w:t>
      </w:r>
      <w:r w:rsidRPr="000A1784">
        <w:rPr>
          <w:i/>
          <w:iCs/>
        </w:rPr>
        <w:t>p</w:t>
      </w:r>
      <w:r w:rsidRPr="00352544">
        <w:t xml:space="preserve"> = .317. Finally, we also saw no significant interaction between time and the active condition </w:t>
      </w:r>
      <w:proofErr w:type="gramStart"/>
      <w:r w:rsidRPr="000A1784">
        <w:rPr>
          <w:i/>
          <w:iCs/>
        </w:rPr>
        <w:t>t</w:t>
      </w:r>
      <w:r w:rsidRPr="00352544">
        <w:t>(</w:t>
      </w:r>
      <w:proofErr w:type="gramEnd"/>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w:t>
      </w:r>
      <w:commentRangeStart w:id="37"/>
      <w:r w:rsidRPr="00352544">
        <w:t>0963</w:t>
      </w:r>
      <w:commentRangeEnd w:id="37"/>
      <w:r w:rsidR="00DB4525">
        <w:rPr>
          <w:rStyle w:val="CommentReference"/>
        </w:rPr>
        <w:commentReference w:id="37"/>
      </w:r>
      <w:r w:rsidRPr="00352544">
        <w:t>.</w:t>
      </w:r>
    </w:p>
    <w:p w14:paraId="5D1848F6" w14:textId="77777777" w:rsidR="00481107" w:rsidRPr="00352544" w:rsidRDefault="008C12F4" w:rsidP="00945302">
      <w:pPr>
        <w:pStyle w:val="CaptionedFigure"/>
        <w:spacing w:line="480" w:lineRule="auto"/>
      </w:pPr>
      <w:r w:rsidRPr="00352544">
        <w:rPr>
          <w:noProof/>
        </w:rPr>
        <w:lastRenderedPageBreak/>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13"/>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32DD205E" w:rsidR="00481107" w:rsidDel="00DB4525" w:rsidRDefault="008C12F4" w:rsidP="00DB4525">
      <w:pPr>
        <w:pStyle w:val="ImageCaption"/>
        <w:rPr>
          <w:del w:id="38" w:author="Sean Duan" w:date="2021-10-27T14:46:00Z"/>
        </w:rPr>
      </w:pPr>
      <w:r w:rsidRPr="00352544">
        <w:t>Frequentist Model of Intervention on UHC Support</w:t>
      </w:r>
    </w:p>
    <w:p w14:paraId="682F8D96" w14:textId="77777777" w:rsidR="00DB4525" w:rsidRPr="00352544" w:rsidRDefault="00DB4525" w:rsidP="00945302">
      <w:pPr>
        <w:pStyle w:val="ImageCaption"/>
        <w:spacing w:line="480" w:lineRule="auto"/>
        <w:rPr>
          <w:ins w:id="39" w:author="Sean Duan" w:date="2021-10-27T14:47:00Z"/>
        </w:rPr>
      </w:pPr>
    </w:p>
    <w:p w14:paraId="1E49BA9B" w14:textId="05A6D65E" w:rsidR="00481107" w:rsidRPr="00352544" w:rsidDel="00DB4525" w:rsidRDefault="008C12F4">
      <w:pPr>
        <w:pStyle w:val="ImageCaption"/>
        <w:spacing w:line="480" w:lineRule="auto"/>
        <w:rPr>
          <w:del w:id="40" w:author="Sean Duan" w:date="2021-10-27T14:46:00Z"/>
        </w:rPr>
        <w:pPrChange w:id="41" w:author="Sean Duan" w:date="2021-10-27T14:46:00Z">
          <w:pPr>
            <w:pStyle w:val="BodyText"/>
            <w:spacing w:line="480" w:lineRule="auto"/>
            <w:ind w:firstLine="720"/>
          </w:pPr>
        </w:pPrChange>
      </w:pPr>
      <w:del w:id="42" w:author="Sean Duan" w:date="2021-10-27T14:46:00Z">
        <w:r w:rsidRPr="00352544" w:rsidDel="00DB4525">
          <w:delText>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5.21 , CI =4.92, 5.50). In support of H1a, participants in both intervention conditions had greater support for UHC compared to the control. However, in opposition to H1b, participants in our active intervention condition did not have a greater increase in support for UHC compared to our passive condition.</w:delText>
        </w:r>
      </w:del>
    </w:p>
    <w:p w14:paraId="0D887FDD" w14:textId="77777777" w:rsidR="00481107" w:rsidRPr="00352544" w:rsidRDefault="008C12F4">
      <w:pPr>
        <w:pStyle w:val="ImageCaption"/>
        <w:pPrChange w:id="43" w:author="Sean Duan" w:date="2021-10-27T14:46:00Z">
          <w:pPr>
            <w:pStyle w:val="CaptionedFigure"/>
            <w:spacing w:line="480" w:lineRule="auto"/>
          </w:pPr>
        </w:pPrChange>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11FFED0C" w:rsidR="00481107" w:rsidRPr="00352544" w:rsidDel="00D521CB" w:rsidRDefault="008C12F4" w:rsidP="00945302">
      <w:pPr>
        <w:pStyle w:val="Heading2"/>
        <w:spacing w:line="480" w:lineRule="auto"/>
        <w:rPr>
          <w:del w:id="44" w:author="Sean Duan" w:date="2021-10-27T14:47:00Z"/>
          <w:color w:val="auto"/>
          <w:sz w:val="24"/>
          <w:szCs w:val="24"/>
        </w:rPr>
      </w:pPr>
      <w:bookmarkStart w:id="45" w:name="_Toc84939218"/>
      <w:bookmarkStart w:id="46" w:name="qualitative-results"/>
      <w:commentRangeStart w:id="47"/>
      <w:del w:id="48" w:author="Sean Duan" w:date="2021-10-27T14:47:00Z">
        <w:r w:rsidRPr="00352544" w:rsidDel="00D521CB">
          <w:rPr>
            <w:color w:val="auto"/>
            <w:sz w:val="24"/>
            <w:szCs w:val="24"/>
          </w:rPr>
          <w:lastRenderedPageBreak/>
          <w:delText>Qualitative results</w:delText>
        </w:r>
        <w:bookmarkEnd w:id="45"/>
      </w:del>
    </w:p>
    <w:p w14:paraId="5A0E659C" w14:textId="235A515D" w:rsidR="00CF5381" w:rsidDel="00F35755" w:rsidRDefault="008C12F4" w:rsidP="00241030">
      <w:pPr>
        <w:pStyle w:val="FirstParagraph"/>
        <w:spacing w:line="480" w:lineRule="auto"/>
        <w:ind w:firstLine="480"/>
        <w:rPr>
          <w:del w:id="49" w:author="Sean Duan" w:date="2021-10-27T14:55:00Z"/>
        </w:rPr>
      </w:pPr>
      <w:del w:id="50" w:author="Sean Duan" w:date="2021-10-27T14:55:00Z">
        <w:r w:rsidRPr="00352544" w:rsidDel="00F35755">
          <w:delTex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delText>
        </w:r>
        <w:r w:rsidR="007D4FD6" w:rsidDel="00F35755">
          <w:delText>.</w:delText>
        </w:r>
        <w:r w:rsidRPr="00352544" w:rsidDel="00F35755">
          <w:delText xml:space="preserve">  </w:delText>
        </w:r>
      </w:del>
    </w:p>
    <w:p w14:paraId="7FA412BA" w14:textId="48A0D582" w:rsidR="00481107" w:rsidRPr="00352544" w:rsidDel="00F35755" w:rsidRDefault="008C12F4" w:rsidP="00241030">
      <w:pPr>
        <w:pStyle w:val="FirstParagraph"/>
        <w:spacing w:line="480" w:lineRule="auto"/>
        <w:ind w:firstLine="480"/>
        <w:rPr>
          <w:del w:id="51" w:author="Sean Duan" w:date="2021-10-27T14:55:00Z"/>
        </w:rPr>
      </w:pPr>
      <w:del w:id="52" w:author="Sean Duan" w:date="2021-10-27T14:55:00Z">
        <w:r w:rsidRPr="00352544" w:rsidDel="00F35755">
          <w:delText xml:space="preserve"> “It was a little confusing if you aren’t very familiar with insurance and health care.”</w:delText>
        </w:r>
      </w:del>
    </w:p>
    <w:p w14:paraId="546F583D" w14:textId="680EEC9A" w:rsidR="00481107" w:rsidRPr="00352544" w:rsidDel="00F35755" w:rsidRDefault="008C12F4" w:rsidP="00945302">
      <w:pPr>
        <w:pStyle w:val="BlockText"/>
        <w:spacing w:line="480" w:lineRule="auto"/>
        <w:rPr>
          <w:del w:id="53" w:author="Sean Duan" w:date="2021-10-27T14:55:00Z"/>
        </w:rPr>
      </w:pPr>
      <w:del w:id="54" w:author="Sean Duan" w:date="2021-10-27T14:55:00Z">
        <w:r w:rsidRPr="00352544" w:rsidDel="00F35755">
          <w:delTex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delText>
        </w:r>
      </w:del>
    </w:p>
    <w:p w14:paraId="4E9900F0" w14:textId="3414226A" w:rsidR="00481107" w:rsidRPr="00352544" w:rsidDel="00F35755" w:rsidRDefault="008C12F4" w:rsidP="00945302">
      <w:pPr>
        <w:pStyle w:val="FirstParagraph"/>
        <w:spacing w:line="480" w:lineRule="auto"/>
        <w:rPr>
          <w:del w:id="55" w:author="Sean Duan" w:date="2021-10-27T14:55:00Z"/>
        </w:rPr>
      </w:pPr>
      <w:del w:id="56" w:author="Sean Duan" w:date="2021-10-27T14:55:00Z">
        <w:r w:rsidRPr="00352544" w:rsidDel="00F35755">
          <w:delText>However, a larger proportion of our participants also found the exercise particularly engaging, interesting, fun, and helpful. In total, 32% of participants expressed some form of positive engagement with the intervention conditions in their free response segment, e.g.</w:delText>
        </w:r>
      </w:del>
    </w:p>
    <w:p w14:paraId="5EC5DCCA" w14:textId="029E514C" w:rsidR="00481107" w:rsidRPr="00352544" w:rsidDel="00F35755" w:rsidRDefault="008C12F4" w:rsidP="00945302">
      <w:pPr>
        <w:pStyle w:val="BlockText"/>
        <w:spacing w:line="480" w:lineRule="auto"/>
        <w:rPr>
          <w:del w:id="57" w:author="Sean Duan" w:date="2021-10-27T14:55:00Z"/>
        </w:rPr>
      </w:pPr>
      <w:del w:id="58" w:author="Sean Duan" w:date="2021-10-27T14:55:00Z">
        <w:r w:rsidRPr="00352544" w:rsidDel="00F35755">
          <w:delText>“I think that is was a good exercise to see what kind of benefits you would want and think about what benefits other people should have also”</w:delText>
        </w:r>
      </w:del>
    </w:p>
    <w:p w14:paraId="67B416E9" w14:textId="0E81B522" w:rsidR="00481107" w:rsidRPr="00352544" w:rsidDel="00F35755" w:rsidRDefault="008C12F4" w:rsidP="00945302">
      <w:pPr>
        <w:pStyle w:val="BlockText"/>
        <w:spacing w:line="480" w:lineRule="auto"/>
        <w:rPr>
          <w:del w:id="59" w:author="Sean Duan" w:date="2021-10-27T14:55:00Z"/>
        </w:rPr>
      </w:pPr>
      <w:del w:id="60" w:author="Sean Duan" w:date="2021-10-27T14:55:00Z">
        <w:r w:rsidRPr="00352544" w:rsidDel="00F35755">
          <w:delText>“It was fun trying to make those decisions. I ended up not bubbling any of the ‘long term</w:delText>
        </w:r>
        <w:r w:rsidR="00241030" w:rsidRPr="00352544" w:rsidDel="00F35755">
          <w:delText>’</w:delText>
        </w:r>
        <w:r w:rsidR="00241030" w:rsidDel="00F35755">
          <w:delText xml:space="preserve"> “</w:delText>
        </w:r>
        <w:r w:rsidR="00241030" w:rsidRPr="00352544" w:rsidDel="00F35755">
          <w:delText>retired</w:delText>
        </w:r>
        <w:r w:rsidRPr="00352544" w:rsidDel="00F35755">
          <w:delText xml:space="preserve"> person</w:delText>
        </w:r>
        <w:r w:rsidR="00241030" w:rsidDel="00F35755">
          <w:delText>”</w:delText>
        </w:r>
        <w:r w:rsidRPr="00352544" w:rsidDel="00F35755">
          <w:delText xml:space="preserve"> options because I just don’t care enough for those benefits. Maybe it’s because I’m not in that situation yet.”</w:delText>
        </w:r>
      </w:del>
    </w:p>
    <w:p w14:paraId="02DFC735" w14:textId="79B6E591" w:rsidR="00481107" w:rsidRPr="00352544" w:rsidDel="00F35755" w:rsidRDefault="008C12F4" w:rsidP="00945302">
      <w:pPr>
        <w:pStyle w:val="FirstParagraph"/>
        <w:spacing w:line="480" w:lineRule="auto"/>
        <w:rPr>
          <w:del w:id="61" w:author="Sean Duan" w:date="2021-10-27T14:55:00Z"/>
        </w:rPr>
      </w:pPr>
      <w:del w:id="62" w:author="Sean Duan" w:date="2021-10-27T14:55:00Z">
        <w:r w:rsidRPr="00352544" w:rsidDel="00F35755">
          <w:delText>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delText>
        </w:r>
      </w:del>
    </w:p>
    <w:p w14:paraId="5DE9F892" w14:textId="77777777" w:rsidR="00481107" w:rsidRPr="00352544" w:rsidRDefault="008C12F4" w:rsidP="00945302">
      <w:pPr>
        <w:pStyle w:val="Heading1"/>
        <w:spacing w:line="480" w:lineRule="auto"/>
        <w:rPr>
          <w:color w:val="auto"/>
          <w:sz w:val="24"/>
          <w:szCs w:val="24"/>
        </w:rPr>
      </w:pPr>
      <w:bookmarkStart w:id="63" w:name="_Toc84939219"/>
      <w:bookmarkStart w:id="64" w:name="discussion"/>
      <w:bookmarkEnd w:id="36"/>
      <w:bookmarkEnd w:id="46"/>
      <w:r w:rsidRPr="00352544">
        <w:rPr>
          <w:color w:val="auto"/>
          <w:sz w:val="24"/>
          <w:szCs w:val="24"/>
        </w:rPr>
        <w:t>Discussion</w:t>
      </w:r>
      <w:bookmarkEnd w:id="63"/>
      <w:commentRangeEnd w:id="47"/>
      <w:r w:rsidR="00F35755">
        <w:rPr>
          <w:rStyle w:val="CommentReference"/>
          <w:rFonts w:asciiTheme="minorHAnsi" w:eastAsiaTheme="minorHAnsi" w:hAnsiTheme="minorHAnsi" w:cstheme="minorBidi"/>
          <w:b w:val="0"/>
          <w:bCs w:val="0"/>
          <w:color w:val="auto"/>
        </w:rPr>
        <w:commentReference w:id="47"/>
      </w:r>
    </w:p>
    <w:p w14:paraId="73F1DB58" w14:textId="17E8FE1E"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w:t>
      </w:r>
      <w:ins w:id="65" w:author="Sean Duan" w:date="2021-10-28T13:16:00Z">
        <w:r w:rsidR="00981118">
          <w:t xml:space="preserve"> from each other</w:t>
        </w:r>
      </w:ins>
      <w:r w:rsidRPr="00352544">
        <w:t xml:space="preserve">. </w:t>
      </w:r>
      <w:del w:id="66" w:author="Sean Duan" w:date="2021-10-27T14:48:00Z">
        <w:r w:rsidRPr="00352544" w:rsidDel="00D521CB">
          <w:delText>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delText>
        </w:r>
      </w:del>
    </w:p>
    <w:p w14:paraId="2078BBCD" w14:textId="47C41EFF" w:rsidR="00481107" w:rsidRPr="00352544" w:rsidRDefault="008C12F4" w:rsidP="00D20530">
      <w:pPr>
        <w:pStyle w:val="BodyText"/>
        <w:spacing w:line="480" w:lineRule="auto"/>
        <w:ind w:firstLine="720"/>
      </w:pPr>
      <w:r w:rsidRPr="00352544">
        <w:t xml:space="preserve">One plausible explanation regarding </w:t>
      </w:r>
      <w:del w:id="67" w:author="Sean Duan" w:date="2021-10-27T14:50:00Z">
        <w:r w:rsidRPr="00352544" w:rsidDel="00D521CB">
          <w:delText>our conflicting results is the</w:delText>
        </w:r>
      </w:del>
      <w:ins w:id="68" w:author="Sean Duan" w:date="2021-10-27T14:50:00Z">
        <w:r w:rsidR="00D521CB">
          <w:t xml:space="preserve">the lack of evidence for </w:t>
        </w:r>
      </w:ins>
      <w:ins w:id="69" w:author="Sean Duan" w:date="2021-10-27T14:55:00Z">
        <w:r w:rsidR="00F35755">
          <w:t>our hypothesis was</w:t>
        </w:r>
      </w:ins>
      <w:r w:rsidRPr="00352544">
        <w:t xml:space="preserve"> confusion regarding the experimental procedure and materials for participants in our active intervention condition. </w:t>
      </w:r>
      <w:del w:id="70" w:author="Sean Duan" w:date="2021-10-27T14:56:00Z">
        <w:r w:rsidRPr="00352544" w:rsidDel="00F35755">
          <w:delText>Primarily, o</w:delText>
        </w:r>
      </w:del>
      <w:ins w:id="71" w:author="Sean Duan" w:date="2021-10-27T14:56:00Z">
        <w:r w:rsidR="00F35755">
          <w:t>O</w:t>
        </w:r>
      </w:ins>
      <w:r w:rsidRPr="00352544">
        <w:t xml:space="preserve">ur </w:t>
      </w:r>
      <w:del w:id="72" w:author="Sean Duan" w:date="2021-10-27T14:55:00Z">
        <w:r w:rsidRPr="00352544" w:rsidDel="00F35755">
          <w:delText xml:space="preserve">qualitative </w:delText>
        </w:r>
      </w:del>
      <w:r w:rsidRPr="00352544">
        <w:t xml:space="preserve">free-response section indicated that </w:t>
      </w:r>
      <w:del w:id="73" w:author="Sean Duan" w:date="2021-10-28T13:18:00Z">
        <w:r w:rsidRPr="00352544" w:rsidDel="0078173C">
          <w:delText>a significant portion of</w:delText>
        </w:r>
      </w:del>
      <w:ins w:id="74" w:author="Sean Duan" w:date="2021-10-28T13:18:00Z">
        <w:r w:rsidR="0078173C">
          <w:t>approximately 10% of the</w:t>
        </w:r>
      </w:ins>
      <w:r w:rsidRPr="00352544">
        <w:t xml:space="preserve"> participants in our active intervention condition did not fully understand the instructions necessary.</w:t>
      </w:r>
      <w:ins w:id="75" w:author="Sean Duan" w:date="2021-10-27T15:25:00Z">
        <w:r w:rsidR="00AE008C">
          <w:t xml:space="preserve"> </w:t>
        </w:r>
      </w:ins>
      <w:del w:id="76" w:author="Sean Duan" w:date="2021-10-28T13:18:00Z">
        <w:r w:rsidRPr="00352544" w:rsidDel="0078173C">
          <w:delText xml:space="preserve"> </w:delText>
        </w:r>
      </w:del>
      <w:del w:id="77" w:author="Sean Duan" w:date="2021-10-28T13:19:00Z">
        <w:r w:rsidRPr="00352544" w:rsidDel="007B3DFD">
          <w:delText>Considering the complexity and numerical engagement necessary to participate,</w:delText>
        </w:r>
      </w:del>
      <w:ins w:id="78" w:author="Sean Duan" w:date="2021-10-28T13:19:00Z">
        <w:r w:rsidR="007B3DFD">
          <w:t>Plausibly,</w:t>
        </w:r>
      </w:ins>
      <w:r w:rsidRPr="00352544">
        <w:t xml:space="preserve"> a lack of understanding could blunt the impact of the intervention. Furthermore, if participants in our active intervention exhibited confusion, while participants in our passive intervention did not</w:t>
      </w:r>
      <w:del w:id="79" w:author="Sean Duan" w:date="2021-10-28T13:19:00Z">
        <w:r w:rsidRPr="00352544" w:rsidDel="007B3DFD">
          <w:delText>, as they had much simpler instructions,</w:delText>
        </w:r>
      </w:del>
      <w:r w:rsidRPr="00352544">
        <w:t xml:space="preserve"> that would be a confounding variable when attempting to determine if active instruction is superior for communicating on UHC as compared to passive instruction.</w:t>
      </w:r>
    </w:p>
    <w:p w14:paraId="52C972A0" w14:textId="680E3086" w:rsidR="00481107" w:rsidRDefault="008C12F4" w:rsidP="00D20530">
      <w:pPr>
        <w:pStyle w:val="BodyText"/>
        <w:spacing w:line="480" w:lineRule="auto"/>
        <w:ind w:firstLine="720"/>
      </w:pPr>
      <w:del w:id="80" w:author="Sean Duan" w:date="2021-10-27T14:56:00Z">
        <w:r w:rsidRPr="00352544" w:rsidDel="00255FCD">
          <w:delText>A s</w:delText>
        </w:r>
      </w:del>
      <w:ins w:id="81" w:author="Sean Duan" w:date="2021-10-28T13:23:00Z">
        <w:r w:rsidR="007B3DFD">
          <w:t>For Study 2, we prioritized improving our experimental materials.</w:t>
        </w:r>
      </w:ins>
      <w:del w:id="82" w:author="Sean Duan" w:date="2021-10-28T13:23:00Z">
        <w:r w:rsidRPr="00352544" w:rsidDel="007B3DFD">
          <w:delText xml:space="preserve">ignificant portion of our participants had expressed difficulties with </w:delText>
        </w:r>
      </w:del>
      <w:del w:id="83" w:author="Sean Duan" w:date="2021-10-27T14:57:00Z">
        <w:r w:rsidRPr="00352544" w:rsidDel="00255FCD">
          <w:delText>the experimental protocol and materials</w:delText>
        </w:r>
      </w:del>
      <w:del w:id="84" w:author="Sean Duan" w:date="2021-10-27T14:56:00Z">
        <w:r w:rsidRPr="00352544" w:rsidDel="00255FCD">
          <w:delText>.</w:delText>
        </w:r>
      </w:del>
      <w:del w:id="85" w:author="Sean Duan" w:date="2021-10-28T13:23:00Z">
        <w:r w:rsidRPr="00352544" w:rsidDel="007B3DFD">
          <w:delText xml:space="preserve"> </w:delText>
        </w:r>
      </w:del>
      <w:del w:id="86" w:author="Sean Duan" w:date="2021-10-27T14:56:00Z">
        <w:r w:rsidRPr="00352544" w:rsidDel="00255FCD">
          <w:delText xml:space="preserve">This adds avoidable stochasticity to our data and hinders reproducibility. Therefore, </w:delText>
        </w:r>
      </w:del>
      <w:del w:id="87" w:author="Sean Duan" w:date="2021-10-28T13:23:00Z">
        <w:r w:rsidRPr="00352544" w:rsidDel="007B3DFD">
          <w:delText>the single largest priority in moving from Study 1 to Study 2 was improving the experimental design and materials. Executing a pseudo-replication of the study, with a protocol that is designed to reduce confusion would significantly reduce potential confounding variables.</w:delText>
        </w:r>
      </w:del>
      <w:r w:rsidRPr="00352544">
        <w:t xml:space="preserve"> </w:t>
      </w:r>
      <w:del w:id="88" w:author="Sean Duan" w:date="2021-10-28T13:23:00Z">
        <w:r w:rsidRPr="00352544" w:rsidDel="007B3DFD">
          <w:delText>A</w:delText>
        </w:r>
      </w:del>
      <w:del w:id="89" w:author="Sean Duan" w:date="2021-10-28T13:25:00Z">
        <w:r w:rsidRPr="00352544" w:rsidDel="007B3DFD">
          <w:delText xml:space="preserve">dditionally, our control condition in Study 1 was an uninformative control, which is not necessarily a realistic comparison point regarding commonly available information on UHC. </w:delText>
        </w:r>
      </w:del>
      <w:ins w:id="90" w:author="Sean Duan" w:date="2021-10-28T13:27:00Z">
        <w:r w:rsidR="007B3DFD">
          <w:t xml:space="preserve">We also </w:t>
        </w:r>
      </w:ins>
      <w:ins w:id="91" w:author="Sean Duan" w:date="2021-10-28T13:26:00Z">
        <w:r w:rsidR="007B3DFD">
          <w:t xml:space="preserve">planned to use </w:t>
        </w:r>
      </w:ins>
      <w:del w:id="92" w:author="Sean Duan" w:date="2021-10-28T13:25:00Z">
        <w:r w:rsidRPr="00352544" w:rsidDel="007B3DFD">
          <w:delText xml:space="preserve">Thus, </w:delText>
        </w:r>
      </w:del>
      <w:del w:id="93" w:author="Sean Duan" w:date="2021-10-28T13:26:00Z">
        <w:r w:rsidRPr="00352544" w:rsidDel="007B3DFD">
          <w:delText>the second priority was to alter our control condition to reflect the messaging more accurately on UHC that is already available to improve external validity.</w:delText>
        </w:r>
      </w:del>
      <w:ins w:id="94" w:author="Sean Duan" w:date="2021-10-28T13:26:00Z">
        <w:r w:rsidR="007B3DFD">
          <w:t xml:space="preserve">contemporary infographics from the WHO instead of a uninformative control. </w:t>
        </w:r>
      </w:ins>
      <w:ins w:id="95" w:author="Sean Duan" w:date="2021-10-28T13:28:00Z">
        <w:r w:rsidR="00C01A12">
          <w:t>Using</w:t>
        </w:r>
      </w:ins>
      <w:ins w:id="96" w:author="Sean Duan" w:date="2021-10-28T13:26:00Z">
        <w:r w:rsidR="007B3DFD">
          <w:t xml:space="preserve"> </w:t>
        </w:r>
      </w:ins>
      <w:ins w:id="97" w:author="Sean Duan" w:date="2021-10-28T13:29:00Z">
        <w:r w:rsidR="00C01A12">
          <w:t>contemporary</w:t>
        </w:r>
      </w:ins>
      <w:ins w:id="98" w:author="Sean Duan" w:date="2021-10-28T13:27:00Z">
        <w:r w:rsidR="007B3DFD">
          <w:t xml:space="preserve"> messaging </w:t>
        </w:r>
      </w:ins>
      <w:ins w:id="99" w:author="Sean Duan" w:date="2021-10-28T13:28:00Z">
        <w:r w:rsidR="007B3DFD">
          <w:t xml:space="preserve">improves external validity </w:t>
        </w:r>
        <w:r w:rsidR="00C01A12">
          <w:t>by</w:t>
        </w:r>
        <w:r w:rsidR="007B3DFD">
          <w:t xml:space="preserve"> allow</w:t>
        </w:r>
        <w:r w:rsidR="00C01A12">
          <w:t>ing</w:t>
        </w:r>
        <w:r w:rsidR="007B3DFD">
          <w:t xml:space="preserve"> us to </w:t>
        </w:r>
        <w:r w:rsidR="00C01A12">
          <w:t>compare against an already assumedly effective intervention.</w:t>
        </w:r>
      </w:ins>
    </w:p>
    <w:p w14:paraId="426E03E8" w14:textId="57DB4E40" w:rsidR="001E3A02" w:rsidRPr="001E3A02" w:rsidRDefault="001E3A02" w:rsidP="001E3A02">
      <w:pPr>
        <w:pStyle w:val="Heading1"/>
        <w:spacing w:line="480" w:lineRule="auto"/>
        <w:rPr>
          <w:b w:val="0"/>
          <w:bCs w:val="0"/>
          <w:color w:val="auto"/>
        </w:rPr>
      </w:pPr>
      <w:bookmarkStart w:id="100" w:name="_Toc84939220"/>
      <w:r w:rsidRPr="001E3A02">
        <w:rPr>
          <w:b w:val="0"/>
          <w:bCs w:val="0"/>
          <w:color w:val="auto"/>
          <w:sz w:val="28"/>
          <w:szCs w:val="28"/>
        </w:rPr>
        <w:lastRenderedPageBreak/>
        <w:t>Study 2</w:t>
      </w:r>
      <w:bookmarkEnd w:id="100"/>
    </w:p>
    <w:p w14:paraId="6F5323FD" w14:textId="1D26BFC4" w:rsidR="001E3A02" w:rsidRPr="00352544" w:rsidDel="00BB00EC" w:rsidRDefault="001E3A02" w:rsidP="001E3A02">
      <w:pPr>
        <w:pStyle w:val="BodyText"/>
        <w:spacing w:line="480" w:lineRule="auto"/>
        <w:rPr>
          <w:del w:id="101" w:author="Sean Duan" w:date="2021-10-27T14:57:00Z"/>
        </w:rPr>
      </w:pPr>
    </w:p>
    <w:p w14:paraId="153F4516" w14:textId="7FDD5C5E" w:rsidR="00481107" w:rsidRPr="00352544" w:rsidRDefault="008C12F4" w:rsidP="00945302">
      <w:pPr>
        <w:pStyle w:val="Heading1"/>
        <w:spacing w:line="480" w:lineRule="auto"/>
        <w:rPr>
          <w:color w:val="auto"/>
          <w:sz w:val="24"/>
          <w:szCs w:val="24"/>
        </w:rPr>
      </w:pPr>
      <w:bookmarkStart w:id="102" w:name="_Toc84939221"/>
      <w:bookmarkStart w:id="103" w:name="method-1"/>
      <w:bookmarkEnd w:id="64"/>
      <w:r w:rsidRPr="00352544">
        <w:rPr>
          <w:color w:val="auto"/>
          <w:sz w:val="24"/>
          <w:szCs w:val="24"/>
        </w:rPr>
        <w:t>Method</w:t>
      </w:r>
      <w:bookmarkEnd w:id="102"/>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104" w:name="_Toc84939222"/>
      <w:bookmarkStart w:id="105" w:name="participants-1"/>
      <w:r w:rsidRPr="00352544">
        <w:rPr>
          <w:color w:val="auto"/>
          <w:sz w:val="24"/>
          <w:szCs w:val="24"/>
        </w:rPr>
        <w:t>Participants</w:t>
      </w:r>
      <w:bookmarkEnd w:id="104"/>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5"/>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106" w:name="_Toc84939223"/>
      <w:bookmarkStart w:id="107" w:name="procedure-1"/>
      <w:bookmarkEnd w:id="105"/>
      <w:r w:rsidRPr="00352544">
        <w:rPr>
          <w:color w:val="auto"/>
          <w:sz w:val="24"/>
          <w:szCs w:val="24"/>
        </w:rPr>
        <w:t>Procedure</w:t>
      </w:r>
      <w:bookmarkEnd w:id="106"/>
    </w:p>
    <w:p w14:paraId="535F140A" w14:textId="544BE634"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w:t>
      </w:r>
      <w:r w:rsidRPr="00352544">
        <w:lastRenderedPageBreak/>
        <w:t xml:space="preserve">our ‘active’ </w:t>
      </w:r>
      <w:r w:rsidR="00A90F5D">
        <w:t xml:space="preserve">intervention </w:t>
      </w:r>
      <w:r w:rsidRPr="00352544">
        <w:t>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p w14:paraId="0190A75E" w14:textId="77777777" w:rsidR="00481107" w:rsidRPr="00352544" w:rsidRDefault="008C12F4" w:rsidP="00945302">
      <w:pPr>
        <w:pStyle w:val="Heading2"/>
        <w:spacing w:line="480" w:lineRule="auto"/>
        <w:rPr>
          <w:color w:val="auto"/>
          <w:sz w:val="24"/>
          <w:szCs w:val="24"/>
        </w:rPr>
      </w:pPr>
      <w:bookmarkStart w:id="108" w:name="_Toc84939224"/>
      <w:bookmarkStart w:id="109" w:name="measures-1"/>
      <w:bookmarkEnd w:id="107"/>
      <w:r w:rsidRPr="00352544">
        <w:rPr>
          <w:color w:val="auto"/>
          <w:sz w:val="24"/>
          <w:szCs w:val="24"/>
        </w:rPr>
        <w:t>Measures</w:t>
      </w:r>
      <w:bookmarkEnd w:id="108"/>
    </w:p>
    <w:p w14:paraId="25716B8F" w14:textId="49AC9904" w:rsidR="00481107" w:rsidRPr="00352544" w:rsidRDefault="008C12F4" w:rsidP="00D20530">
      <w:pPr>
        <w:pStyle w:val="FirstParagraph"/>
        <w:spacing w:line="480" w:lineRule="auto"/>
        <w:ind w:firstLine="720"/>
      </w:pPr>
      <w:r w:rsidRPr="00352544">
        <w:t>The primary outcome was the support for UHC scale, adapted from Shen &amp; Labouff (2013), measured both pre and post-test. The items included in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w:t>
      </w:r>
      <w:del w:id="110" w:author="Sean Duan" w:date="2021-10-28T13:32:00Z">
        <w:r w:rsidRPr="00352544" w:rsidDel="00777591">
          <w:delText>Table [LETTER HERE]</w:delText>
        </w:r>
      </w:del>
      <w:ins w:id="111" w:author="Sean Duan" w:date="2021-10-28T13:32:00Z">
        <w:r w:rsidR="00777591">
          <w:t>Appendix B</w:t>
        </w:r>
      </w:ins>
      <w:r w:rsidRPr="00352544">
        <w:t xml:space="preserv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w:t>
      </w:r>
      <w:proofErr w:type="gramStart"/>
      <w:r w:rsidRPr="00352544">
        <w:t>e.g.</w:t>
      </w:r>
      <w:proofErr w:type="gramEnd"/>
      <w:r w:rsidRPr="00352544">
        <w:t xml:space="preserve">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Fagerlin and colleagues (2007). This measure is </w:t>
      </w:r>
      <w:r w:rsidR="008E660D">
        <w:t>the</w:t>
      </w:r>
      <w:r w:rsidRPr="00352544">
        <w:t xml:space="preserve"> average </w:t>
      </w:r>
      <w:r w:rsidR="008E660D">
        <w:t xml:space="preserve">of </w:t>
      </w:r>
      <w:r w:rsidRPr="00352544">
        <w:t>eight Likert-scale items that range from 1 (generally poor with numbers) to 7 (generally prefer numbers) (</w:t>
      </w:r>
      <w:proofErr w:type="gramStart"/>
      <w:r w:rsidRPr="00352544">
        <w:t>e.g.</w:t>
      </w:r>
      <w:proofErr w:type="gramEnd"/>
      <w:r w:rsidRPr="00352544">
        <w:t xml:space="preserve">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0347E9E2" w:rsidR="00481107" w:rsidRPr="00352544" w:rsidRDefault="008C12F4" w:rsidP="00D20530">
      <w:pPr>
        <w:pStyle w:val="BodyText"/>
        <w:spacing w:line="480" w:lineRule="auto"/>
        <w:ind w:firstLine="720"/>
      </w:pPr>
      <w:r w:rsidRPr="00352544">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the subjects’ thoughts </w:t>
      </w:r>
      <w:r w:rsidR="004A1279">
        <w:t xml:space="preserve">about </w:t>
      </w:r>
      <w:r w:rsidRPr="00352544">
        <w:t>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112" w:name="_Toc84939225"/>
      <w:bookmarkStart w:id="113" w:name="power-and-statistical-analyses-1"/>
      <w:bookmarkEnd w:id="109"/>
      <w:r w:rsidRPr="00352544">
        <w:rPr>
          <w:color w:val="auto"/>
          <w:sz w:val="24"/>
          <w:szCs w:val="24"/>
        </w:rPr>
        <w:t>Power and Statistical Analyses</w:t>
      </w:r>
      <w:bookmarkEnd w:id="112"/>
    </w:p>
    <w:p w14:paraId="3FB6FB8A" w14:textId="0803A72D" w:rsidR="00481107" w:rsidRPr="00352544" w:rsidRDefault="008C12F4" w:rsidP="00D20530">
      <w:pPr>
        <w:pStyle w:val="FirstParagraph"/>
        <w:spacing w:line="480" w:lineRule="auto"/>
        <w:ind w:firstLine="720"/>
      </w:pPr>
      <w:r w:rsidRPr="00352544">
        <w:t>We planned to recruit 176 participants</w:t>
      </w:r>
      <w:r w:rsidR="00363390">
        <w:t xml:space="preserve"> per group</w:t>
      </w:r>
      <w:r w:rsidRPr="00352544">
        <w:t xml:space="preserve">.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w:t>
      </w:r>
      <w:r w:rsidR="00E26A7F" w:rsidRPr="00352544">
        <w:t>condition)</w:t>
      </w:r>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w:t>
      </w:r>
      <w:r w:rsidR="00E26A7F">
        <w:rPr>
          <w:i/>
          <w:iCs/>
        </w:rPr>
        <w:t xml:space="preserve">p </w:t>
      </w:r>
      <w:r w:rsidRPr="00352544">
        <w:lastRenderedPageBreak/>
        <w:t>&lt; .05. Lastly, for 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114" w:name="_Toc84939226"/>
      <w:bookmarkStart w:id="115" w:name="study-2-hypothesis"/>
      <w:bookmarkEnd w:id="113"/>
      <w:r w:rsidRPr="00352544">
        <w:rPr>
          <w:color w:val="auto"/>
          <w:sz w:val="24"/>
          <w:szCs w:val="24"/>
        </w:rPr>
        <w:t>Study 2 Hypothesis:</w:t>
      </w:r>
      <w:bookmarkEnd w:id="114"/>
    </w:p>
    <w:p w14:paraId="55724876" w14:textId="77777777" w:rsidR="00481107" w:rsidRPr="00352544" w:rsidRDefault="008C12F4"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116" w:name="_Toc84939227"/>
      <w:bookmarkStart w:id="117" w:name="results-1"/>
      <w:bookmarkEnd w:id="103"/>
      <w:bookmarkEnd w:id="115"/>
      <w:r w:rsidRPr="00352544">
        <w:rPr>
          <w:color w:val="auto"/>
          <w:sz w:val="24"/>
          <w:szCs w:val="24"/>
        </w:rPr>
        <w:lastRenderedPageBreak/>
        <w:t>Results</w:t>
      </w:r>
      <w:bookmarkEnd w:id="116"/>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6"/>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40887AD0" w:rsidR="00481107" w:rsidRPr="00352544" w:rsidRDefault="008C12F4" w:rsidP="00D20530">
      <w:pPr>
        <w:pStyle w:val="BodyText"/>
        <w:spacing w:line="480" w:lineRule="auto"/>
        <w:ind w:firstLine="720"/>
      </w:pPr>
      <w:r w:rsidRPr="00352544">
        <w:t xml:space="preserve">Descriptive statistics are summarized in the </w:t>
      </w:r>
      <w:r w:rsidR="00CC6E69">
        <w:t>t</w:t>
      </w:r>
      <w:r w:rsidRPr="00352544">
        <w:t xml:space="preserve">able above. Hypothesis 1 was analyzed using a linear mixed model fitted to our support for UHC outcome measure. We did not observe a statistically significant linear main effect for our experimental intervention, </w:t>
      </w:r>
      <w:r w:rsidRPr="00AB16A3">
        <w:rPr>
          <w:i/>
          <w:iCs/>
        </w:rPr>
        <w:t>t</w:t>
      </w:r>
      <w:r w:rsidRPr="00352544">
        <w:t xml:space="preserve"> (410) = -1.55, </w:t>
      </w:r>
      <w:r w:rsidRPr="00AB16A3">
        <w:rPr>
          <w:i/>
          <w:iCs/>
        </w:rPr>
        <w:t>p</w:t>
      </w:r>
      <w:r w:rsidRPr="00352544">
        <w:t xml:space="preserve"> = .122. We did observe a statistically significant linear main effect of time, </w:t>
      </w:r>
      <w:r w:rsidRPr="00AB16A3">
        <w:rPr>
          <w:i/>
          <w:iCs/>
        </w:rPr>
        <w:t>t</w:t>
      </w:r>
      <w:r w:rsidRPr="00352544">
        <w:t xml:space="preserve"> (410) = 6.09, </w:t>
      </w:r>
      <w:r w:rsidRPr="00AB16A3">
        <w:rPr>
          <w:i/>
          <w:iCs/>
        </w:rPr>
        <w:t>p</w:t>
      </w:r>
      <w:r w:rsidRPr="00352544">
        <w:t xml:space="preserve"> &lt; .001. Support for UHC increased 1.903 points from pre-intervention to post-intervention. We also saw a statistically significant two-way interaction between the linear effect of time and condition, </w:t>
      </w:r>
      <w:proofErr w:type="gramStart"/>
      <w:r w:rsidRPr="00244EC0">
        <w:rPr>
          <w:i/>
          <w:iCs/>
        </w:rPr>
        <w:t>t</w:t>
      </w:r>
      <w:r w:rsidRPr="00352544">
        <w:t>(</w:t>
      </w:r>
      <w:proofErr w:type="gramEnd"/>
      <w:r w:rsidRPr="00352544">
        <w:t>410) = -4.662 ,</w:t>
      </w:r>
      <w:r w:rsidRPr="00244EC0">
        <w:rPr>
          <w:i/>
          <w:iCs/>
        </w:rPr>
        <w:t>p</w:t>
      </w:r>
      <w:r w:rsidRPr="00352544">
        <w:t xml:space="preserve"> &lt; .001. In opposition of H1, as illustrated in</w:t>
      </w:r>
      <w:r w:rsidR="00D20530">
        <w:t xml:space="preserve"> the table of means below</w:t>
      </w:r>
      <w:r w:rsidRPr="00352544">
        <w:t>, the intervention condition reduces support for UHC as compared to our control condition. This was opposite to the effect we expected.</w:t>
      </w:r>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7"/>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118" w:name="_Toc84939228"/>
      <w:bookmarkStart w:id="119" w:name="proposed-mediational-effects"/>
      <w:r w:rsidRPr="00352544">
        <w:rPr>
          <w:color w:val="auto"/>
          <w:sz w:val="24"/>
          <w:szCs w:val="24"/>
        </w:rPr>
        <w:lastRenderedPageBreak/>
        <w:t>Proposed Mediational Effects</w:t>
      </w:r>
      <w:bookmarkEnd w:id="118"/>
    </w:p>
    <w:p w14:paraId="4224177E" w14:textId="62570231"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w:t>
      </w:r>
      <w:r w:rsidR="00827204">
        <w:t>i</w:t>
      </w:r>
      <w:r w:rsidRPr="00352544">
        <w:t xml:space="preserve">s a mediating variable for the causal effect of our intervention condition on support for UHC. The initial step in fitting our mediation model is to have our measure of perceived equity modelled as a function of our intervention condition and all covariates. </w:t>
      </w:r>
      <w:r w:rsidR="005351A8">
        <w:t>W</w:t>
      </w:r>
      <w:r w:rsidRPr="00352544">
        <w:t>e</w:t>
      </w:r>
      <w:r w:rsidR="005351A8">
        <w:t xml:space="preserve"> then</w:t>
      </w:r>
      <w:r w:rsidRPr="00352544">
        <w:t xml:space="preserv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proofErr w:type="gramStart"/>
      <w:r w:rsidRPr="001346D2">
        <w:rPr>
          <w:i/>
          <w:iCs/>
        </w:rPr>
        <w:t>t</w:t>
      </w:r>
      <w:r w:rsidRPr="00352544">
        <w:t>(</w:t>
      </w:r>
      <w:proofErr w:type="gramEnd"/>
      <w:r w:rsidRPr="00352544">
        <w:t>820) = -3.551 ,</w:t>
      </w:r>
      <w:r w:rsidRPr="001346D2">
        <w:rPr>
          <w:i/>
          <w:iCs/>
        </w:rPr>
        <w:t>p</w:t>
      </w:r>
      <w:r w:rsidRPr="00352544">
        <w:t xml:space="preserve"> &lt; .001. Perceived equality decreased 10.49 points in our intervention condition compared to our control condition. Furthermore, we observed a statistically significant effect of perceived equality on our outcome variable, support for UHC, </w:t>
      </w:r>
      <w:proofErr w:type="gramStart"/>
      <w:r w:rsidRPr="001346D2">
        <w:rPr>
          <w:i/>
          <w:iCs/>
        </w:rPr>
        <w:t>t</w:t>
      </w:r>
      <w:r w:rsidRPr="00352544">
        <w:t>(</w:t>
      </w:r>
      <w:proofErr w:type="gramEnd"/>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proofErr w:type="gramStart"/>
      <w:r w:rsidRPr="004364B2">
        <w:rPr>
          <w:i/>
          <w:iCs/>
        </w:rPr>
        <w:t>t</w:t>
      </w:r>
      <w:r w:rsidRPr="00352544">
        <w:t>(</w:t>
      </w:r>
      <w:proofErr w:type="gramEnd"/>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6237ECB0" w:rsidR="00481107" w:rsidRPr="00352544" w:rsidRDefault="008C12F4" w:rsidP="00BD273C">
      <w:pPr>
        <w:pStyle w:val="BodyText"/>
        <w:spacing w:line="480" w:lineRule="auto"/>
        <w:ind w:firstLine="720"/>
      </w:pPr>
      <w:r w:rsidRPr="00352544">
        <w:t>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120" w:name="_Toc84939229"/>
      <w:bookmarkStart w:id="121" w:name="moderating-effect-of-numeracy"/>
      <w:bookmarkEnd w:id="119"/>
      <w:r w:rsidRPr="00352544">
        <w:rPr>
          <w:color w:val="auto"/>
          <w:sz w:val="24"/>
          <w:szCs w:val="24"/>
        </w:rPr>
        <w:lastRenderedPageBreak/>
        <w:t>Moderating Effect of Numeracy</w:t>
      </w:r>
      <w:bookmarkEnd w:id="120"/>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58BFA6A">
            <wp:extent cx="4579620" cy="3695700"/>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rotWithShape="1">
                    <a:blip r:embed="rId20"/>
                    <a:srcRect r="866"/>
                    <a:stretch/>
                  </pic:blipFill>
                  <pic:spPr bwMode="auto">
                    <a:xfrm>
                      <a:off x="0" y="0"/>
                      <a:ext cx="458011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7FFEB8AA" w:rsidR="00481107" w:rsidRPr="00352544" w:rsidRDefault="008C12F4" w:rsidP="00BD273C">
      <w:pPr>
        <w:pStyle w:val="BodyText"/>
        <w:spacing w:line="480" w:lineRule="auto"/>
        <w:ind w:firstLine="720"/>
      </w:pPr>
      <w:r w:rsidRPr="00352544">
        <w:t xml:space="preserve">In partial opposition of H3, there is no direct effect of subjective numeracy, ß = 1.784, </w:t>
      </w:r>
      <w:r w:rsidRPr="00BD273C">
        <w:rPr>
          <w:i/>
          <w:iCs/>
        </w:rPr>
        <w:t>t</w:t>
      </w:r>
      <w:r w:rsidR="00272336">
        <w:rPr>
          <w:i/>
          <w:iCs/>
        </w:rPr>
        <w:t xml:space="preserve"> </w:t>
      </w:r>
      <w:r w:rsidRPr="00352544">
        <w:t xml:space="preserve">(624) = </w:t>
      </w:r>
      <w:proofErr w:type="gramStart"/>
      <w:r w:rsidRPr="00352544">
        <w:t>1.551 ,</w:t>
      </w:r>
      <w:proofErr w:type="gramEnd"/>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5181EA1A" w:rsidR="00481107" w:rsidRPr="00352544" w:rsidRDefault="008C12F4" w:rsidP="00272336">
      <w:pPr>
        <w:pStyle w:val="BodyText"/>
        <w:spacing w:line="480" w:lineRule="auto"/>
        <w:ind w:firstLine="720"/>
      </w:pPr>
      <w:r w:rsidRPr="00352544">
        <w:t xml:space="preserve">In partial support of H3, </w:t>
      </w:r>
      <w:r w:rsidR="0009589A">
        <w:t xml:space="preserve">there is </w:t>
      </w:r>
      <w:r w:rsidRPr="00352544">
        <w:t xml:space="preserve">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and the condition, ß = 2.78, </w:t>
      </w:r>
      <w:r w:rsidRPr="00F95A48">
        <w:rPr>
          <w:i/>
          <w:iCs/>
        </w:rPr>
        <w:t>t</w:t>
      </w:r>
      <w:r w:rsidRPr="00352544">
        <w:t xml:space="preserve"> (624) = </w:t>
      </w:r>
      <w:r w:rsidRPr="00352544">
        <w:lastRenderedPageBreak/>
        <w:t xml:space="preserve">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122" w:name="_Toc84939230"/>
      <w:bookmarkStart w:id="123" w:name="qualitative-results-1"/>
      <w:bookmarkEnd w:id="121"/>
      <w:r w:rsidRPr="00352544">
        <w:rPr>
          <w:color w:val="auto"/>
          <w:sz w:val="24"/>
          <w:szCs w:val="24"/>
        </w:rPr>
        <w:t>Qualitative results</w:t>
      </w:r>
      <w:bookmarkEnd w:id="122"/>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w:t>
      </w:r>
      <w:proofErr w:type="gramStart"/>
      <w:r w:rsidRPr="00352544">
        <w:t>it</w:t>
      </w:r>
      <w:proofErr w:type="gramEnd"/>
      <w:r w:rsidRPr="00352544">
        <w:t xml:space="preserve">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 xml:space="preserve">“Enjoyed it, </w:t>
      </w:r>
      <w:proofErr w:type="gramStart"/>
      <w:r w:rsidRPr="00352544">
        <w:t>overall</w:t>
      </w:r>
      <w:proofErr w:type="gramEnd"/>
      <w:r w:rsidRPr="00352544">
        <w:t xml:space="preserve">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124" w:name="_Toc84939231"/>
      <w:bookmarkStart w:id="125" w:name="discussion-1"/>
      <w:bookmarkEnd w:id="117"/>
      <w:bookmarkEnd w:id="123"/>
      <w:r w:rsidRPr="00352544">
        <w:rPr>
          <w:color w:val="auto"/>
          <w:sz w:val="24"/>
          <w:szCs w:val="24"/>
        </w:rPr>
        <w:t>Discussion</w:t>
      </w:r>
      <w:bookmarkEnd w:id="124"/>
    </w:p>
    <w:p w14:paraId="12A748E1" w14:textId="172FD20B"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 xml:space="preserve">through Hypothesis 2. We </w:t>
      </w:r>
      <w:r w:rsidR="00052FDD">
        <w:t>hypothesized</w:t>
      </w:r>
      <w:r w:rsidRPr="00352544">
        <w:t xml:space="preserve">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0D63E4FF" w:rsidR="00481107" w:rsidRPr="00352544" w:rsidRDefault="008C12F4" w:rsidP="00945302">
      <w:pPr>
        <w:pStyle w:val="BodyText"/>
        <w:spacing w:line="480" w:lineRule="auto"/>
      </w:pPr>
      <w:r w:rsidRPr="00352544">
        <w:lastRenderedPageBreak/>
        <w:t xml:space="preserve">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w:t>
      </w:r>
      <w:r w:rsidR="00486CE0">
        <w:t>posit</w:t>
      </w:r>
      <w:r w:rsidRPr="00352544">
        <w:t xml:space="preser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126" w:name="_Toc84939232"/>
      <w:bookmarkStart w:id="127" w:name="limitations"/>
      <w:bookmarkEnd w:id="125"/>
      <w:r w:rsidRPr="00352544">
        <w:rPr>
          <w:color w:val="auto"/>
          <w:sz w:val="24"/>
          <w:szCs w:val="24"/>
        </w:rPr>
        <w:lastRenderedPageBreak/>
        <w:t>Limitations</w:t>
      </w:r>
      <w:bookmarkEnd w:id="126"/>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128" w:name="_Toc84939233"/>
      <w:bookmarkStart w:id="129" w:name="future-directions"/>
      <w:bookmarkEnd w:id="127"/>
      <w:r w:rsidRPr="00352544">
        <w:rPr>
          <w:color w:val="auto"/>
          <w:sz w:val="24"/>
          <w:szCs w:val="24"/>
        </w:rPr>
        <w:t>Future Directions</w:t>
      </w:r>
      <w:bookmarkEnd w:id="128"/>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130" w:name="_Toc84939234"/>
      <w:bookmarkStart w:id="131" w:name="appendix-a"/>
      <w:bookmarkEnd w:id="129"/>
      <w:r w:rsidRPr="00352544">
        <w:rPr>
          <w:color w:val="auto"/>
          <w:sz w:val="24"/>
          <w:szCs w:val="24"/>
        </w:rPr>
        <w:lastRenderedPageBreak/>
        <w:t>Appendix A</w:t>
      </w:r>
      <w:bookmarkEnd w:id="130"/>
    </w:p>
    <w:p w14:paraId="2E0E6623" w14:textId="77777777" w:rsidR="00481107" w:rsidRPr="00352544" w:rsidRDefault="008C12F4" w:rsidP="00945302">
      <w:pPr>
        <w:pStyle w:val="Heading3"/>
        <w:spacing w:line="480" w:lineRule="auto"/>
        <w:rPr>
          <w:color w:val="auto"/>
        </w:rPr>
      </w:pPr>
      <w:bookmarkStart w:id="132"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23"/>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4"/>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5"/>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447278D4" w14:textId="77777777" w:rsidR="001C648C" w:rsidRDefault="008C12F4" w:rsidP="001C648C">
      <w:pPr>
        <w:pStyle w:val="ImageCaption"/>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6"/>
                    <a:stretch>
                      <a:fillRect/>
                    </a:stretch>
                  </pic:blipFill>
                  <pic:spPr bwMode="auto">
                    <a:xfrm>
                      <a:off x="0" y="0"/>
                      <a:ext cx="5334000" cy="5497029"/>
                    </a:xfrm>
                    <a:prstGeom prst="rect">
                      <a:avLst/>
                    </a:prstGeom>
                    <a:noFill/>
                    <a:ln w="9525">
                      <a:noFill/>
                      <a:headEnd/>
                      <a:tailEnd/>
                    </a:ln>
                  </pic:spPr>
                </pic:pic>
              </a:graphicData>
            </a:graphic>
          </wp:inline>
        </w:drawing>
      </w:r>
    </w:p>
    <w:p w14:paraId="09FEEECC" w14:textId="698C8DA4" w:rsidR="001C648C" w:rsidRPr="00352544" w:rsidRDefault="001C648C" w:rsidP="001C648C">
      <w:pPr>
        <w:pStyle w:val="ImageCaption"/>
        <w:spacing w:line="480" w:lineRule="auto"/>
      </w:pPr>
      <w:r>
        <w:t>Completed CHAT</w:t>
      </w:r>
      <w:r w:rsidRPr="00352544">
        <w:t xml:space="preserve"> </w:t>
      </w:r>
      <w:r>
        <w:t>sheet for ‘Passive’ intervention</w:t>
      </w:r>
      <w:r w:rsidRPr="00352544">
        <w:t xml:space="preserve"> condition</w:t>
      </w:r>
    </w:p>
    <w:p w14:paraId="5744EB2D" w14:textId="141BCC99" w:rsidR="001C648C" w:rsidRDefault="001C648C" w:rsidP="00945302">
      <w:pPr>
        <w:pStyle w:val="BodyText"/>
        <w:spacing w:line="480" w:lineRule="auto"/>
      </w:pPr>
    </w:p>
    <w:p w14:paraId="20FA5757" w14:textId="563AA5DB" w:rsidR="00481107" w:rsidRDefault="008C12F4" w:rsidP="00945302">
      <w:pPr>
        <w:pStyle w:val="BodyText"/>
        <w:spacing w:line="480" w:lineRule="auto"/>
      </w:pP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7"/>
                    <a:stretch>
                      <a:fillRect/>
                    </a:stretch>
                  </pic:blipFill>
                  <pic:spPr bwMode="auto">
                    <a:xfrm>
                      <a:off x="0" y="0"/>
                      <a:ext cx="5334000" cy="5513658"/>
                    </a:xfrm>
                    <a:prstGeom prst="rect">
                      <a:avLst/>
                    </a:prstGeom>
                    <a:noFill/>
                    <a:ln w="9525">
                      <a:noFill/>
                      <a:headEnd/>
                      <a:tailEnd/>
                    </a:ln>
                  </pic:spPr>
                </pic:pic>
              </a:graphicData>
            </a:graphic>
          </wp:inline>
        </w:drawing>
      </w:r>
    </w:p>
    <w:p w14:paraId="008E24E3" w14:textId="14499ECD" w:rsidR="002918D2" w:rsidRPr="00352544" w:rsidRDefault="002918D2" w:rsidP="002918D2">
      <w:pPr>
        <w:pStyle w:val="ImageCaption"/>
        <w:spacing w:line="480" w:lineRule="auto"/>
      </w:pPr>
      <w:r>
        <w:t xml:space="preserve">Support for Universal Health Care – </w:t>
      </w:r>
      <w:proofErr w:type="gramStart"/>
      <w:r>
        <w:t>7 point</w:t>
      </w:r>
      <w:proofErr w:type="gramEnd"/>
      <w:r>
        <w:t xml:space="preserve"> Likert scale for Study 1</w:t>
      </w:r>
    </w:p>
    <w:p w14:paraId="22F9A551" w14:textId="77777777" w:rsidR="002918D2" w:rsidRPr="00352544" w:rsidRDefault="002918D2" w:rsidP="00945302">
      <w:pPr>
        <w:pStyle w:val="BodyText"/>
        <w:spacing w:line="480" w:lineRule="auto"/>
      </w:pPr>
    </w:p>
    <w:p w14:paraId="3EF561F9" w14:textId="77777777" w:rsidR="00481107" w:rsidRPr="00352544" w:rsidRDefault="008C12F4" w:rsidP="00945302">
      <w:pPr>
        <w:pStyle w:val="Heading1"/>
        <w:spacing w:line="480" w:lineRule="auto"/>
        <w:rPr>
          <w:color w:val="auto"/>
          <w:sz w:val="24"/>
          <w:szCs w:val="24"/>
        </w:rPr>
      </w:pPr>
      <w:bookmarkStart w:id="133" w:name="_Toc84939235"/>
      <w:bookmarkStart w:id="134" w:name="appendix-b"/>
      <w:bookmarkEnd w:id="131"/>
      <w:bookmarkEnd w:id="132"/>
      <w:r w:rsidRPr="00352544">
        <w:rPr>
          <w:color w:val="auto"/>
          <w:sz w:val="24"/>
          <w:szCs w:val="24"/>
        </w:rPr>
        <w:lastRenderedPageBreak/>
        <w:t>Appendix B</w:t>
      </w:r>
      <w:bookmarkEnd w:id="133"/>
    </w:p>
    <w:p w14:paraId="66BC5E3A" w14:textId="77777777" w:rsidR="00481107" w:rsidRPr="00352544" w:rsidRDefault="008C12F4" w:rsidP="00945302">
      <w:pPr>
        <w:pStyle w:val="Heading3"/>
        <w:spacing w:line="480" w:lineRule="auto"/>
        <w:rPr>
          <w:color w:val="auto"/>
        </w:rPr>
      </w:pPr>
      <w:bookmarkStart w:id="135"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8"/>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9"/>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30"/>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6308FE76" w:rsidR="00481107" w:rsidRPr="00352544" w:rsidRDefault="009E186E" w:rsidP="00945302">
      <w:pPr>
        <w:pStyle w:val="ImageCaption"/>
        <w:spacing w:line="480" w:lineRule="auto"/>
      </w:pPr>
      <w:r>
        <w:t xml:space="preserve">Portion of </w:t>
      </w:r>
      <w:r w:rsidR="008C12F4"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54D9AA3C" w:rsidR="00481107" w:rsidRPr="00352544" w:rsidRDefault="009E186E" w:rsidP="00945302">
      <w:pPr>
        <w:pStyle w:val="ImageCaption"/>
        <w:spacing w:line="480" w:lineRule="auto"/>
      </w:pPr>
      <w:r>
        <w:t xml:space="preserve">Portion of </w:t>
      </w:r>
      <w:r w:rsidR="008C12F4"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32"/>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33"/>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4"/>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5"/>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6"/>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7"/>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371CBB3D" w14:textId="77777777" w:rsidR="00B16E3F" w:rsidRDefault="00B16E3F" w:rsidP="00945302">
      <w:pPr>
        <w:pStyle w:val="Heading1"/>
        <w:spacing w:line="480" w:lineRule="auto"/>
        <w:rPr>
          <w:color w:val="auto"/>
          <w:sz w:val="24"/>
          <w:szCs w:val="24"/>
        </w:rPr>
      </w:pPr>
      <w:bookmarkStart w:id="136" w:name="references"/>
      <w:bookmarkEnd w:id="134"/>
      <w:bookmarkEnd w:id="135"/>
    </w:p>
    <w:p w14:paraId="04180807" w14:textId="3D9C7AB8" w:rsidR="00481107" w:rsidRPr="00352544" w:rsidRDefault="008C12F4" w:rsidP="00B16E3F">
      <w:pPr>
        <w:pStyle w:val="Heading1"/>
        <w:spacing w:line="480" w:lineRule="auto"/>
        <w:jc w:val="center"/>
        <w:rPr>
          <w:color w:val="auto"/>
          <w:sz w:val="24"/>
          <w:szCs w:val="24"/>
        </w:rPr>
      </w:pPr>
      <w:bookmarkStart w:id="137" w:name="_Toc84939236"/>
      <w:r w:rsidRPr="00352544">
        <w:rPr>
          <w:color w:val="auto"/>
          <w:sz w:val="24"/>
          <w:szCs w:val="24"/>
        </w:rPr>
        <w:t>References</w:t>
      </w:r>
      <w:bookmarkEnd w:id="137"/>
    </w:p>
    <w:p w14:paraId="28F8AE77" w14:textId="77777777" w:rsidR="00481107" w:rsidRPr="00352544" w:rsidRDefault="008C12F4" w:rsidP="00945302">
      <w:pPr>
        <w:pStyle w:val="Bibliography"/>
        <w:spacing w:line="480" w:lineRule="auto"/>
      </w:pPr>
      <w:bookmarkStart w:id="138" w:name="ref-Agency2017"/>
      <w:bookmarkStart w:id="139"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140" w:name="ref-Agyepong2016"/>
      <w:bookmarkEnd w:id="138"/>
      <w:r w:rsidRPr="00352544">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8">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141" w:name="ref-Anderson2003"/>
      <w:bookmarkEnd w:id="140"/>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9">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142" w:name="ref-Assembly1991"/>
      <w:bookmarkEnd w:id="141"/>
      <w:r w:rsidRPr="00352544">
        <w:t xml:space="preserve">Assembly, The General. 1991. “UN general assembly resolution 44/225.” </w:t>
      </w:r>
      <w:r w:rsidRPr="00352544">
        <w:rPr>
          <w:i/>
        </w:rPr>
        <w:t>Marine Policy</w:t>
      </w:r>
      <w:r w:rsidRPr="00352544">
        <w:t xml:space="preserve"> 15 (5): 331–32. </w:t>
      </w:r>
      <w:hyperlink r:id="rId40">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143" w:name="ref-Austin2014"/>
      <w:bookmarkEnd w:id="142"/>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144" w:name="ref-Baicker2013"/>
      <w:bookmarkEnd w:id="143"/>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41">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145" w:name="ref-Bichay2020"/>
      <w:bookmarkEnd w:id="144"/>
      <w:r w:rsidRPr="00352544">
        <w:lastRenderedPageBreak/>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42">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146" w:name="ref-Chalkidou2014"/>
      <w:bookmarkEnd w:id="145"/>
      <w:r w:rsidRPr="00352544">
        <w:t xml:space="preserve">Chalkidou, Kalipso, Patricio Marquez, Preet K Dhillon, Yot Teerawattananon, Thunyarat Anothaisintawee, Carlos Augusto Grabois Gadelha, and Richard Sullivan. 2014. “Evidence-informed frameworks for cost-effective cancer care and prevention in low, middle, and high-income countries.” </w:t>
      </w:r>
      <w:r w:rsidRPr="00352544">
        <w:rPr>
          <w:i/>
        </w:rPr>
        <w:t>The Lancet Oncology</w:t>
      </w:r>
      <w:r w:rsidRPr="00352544">
        <w:t xml:space="preserve"> 15 (3): e119—–e131. </w:t>
      </w:r>
      <w:hyperlink r:id="rId43">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147" w:name="ref-Rosenberg2020"/>
      <w:bookmarkEnd w:id="146"/>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4">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148" w:name="ref-Dalen2015"/>
      <w:bookmarkEnd w:id="147"/>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5">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149" w:name="ref-Danis2004"/>
      <w:bookmarkEnd w:id="148"/>
      <w:r w:rsidRPr="00352544">
        <w:t xml:space="preserve">Danis, M., A. K. Biddle, and S. D. Goold. 2004. “Enrollees Choose Priorities for Medicare.” </w:t>
      </w:r>
      <w:r w:rsidRPr="00352544">
        <w:rPr>
          <w:i/>
        </w:rPr>
        <w:t>The Gerontologist</w:t>
      </w:r>
      <w:r w:rsidRPr="00352544">
        <w:t xml:space="preserve"> 44 (1): 58–67. </w:t>
      </w:r>
      <w:hyperlink r:id="rId46">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150" w:name="ref-Danis2002"/>
      <w:bookmarkEnd w:id="149"/>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7">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151" w:name="ref-Fagerlin2007"/>
      <w:bookmarkEnd w:id="150"/>
      <w:r w:rsidRPr="00352544">
        <w:t xml:space="preserve">Fagerlin, Angela, Brian J. Zikmund-Fisher, Peter A. Ubel, Aleksandra Jankovic, Holly A. Derry, and Dylan M. Smith. 2007. “Measuring numeracy without a math test: Development </w:t>
      </w:r>
      <w:r w:rsidRPr="00352544">
        <w:lastRenderedPageBreak/>
        <w:t xml:space="preserve">of the subjective numeracy scale.” </w:t>
      </w:r>
      <w:r w:rsidRPr="00352544">
        <w:rPr>
          <w:i/>
        </w:rPr>
        <w:t>Medical Decision Making</w:t>
      </w:r>
      <w:r w:rsidRPr="00352544">
        <w:t xml:space="preserve"> 27 (5): 672–80. </w:t>
      </w:r>
      <w:hyperlink r:id="rId48">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152" w:name="ref-Fox2015"/>
      <w:bookmarkEnd w:id="151"/>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Vermont</w:t>
      </w:r>
      <w:r w:rsidRPr="00352544">
        <w:t xml:space="preserve">. Vol. 40. 3. </w:t>
      </w:r>
      <w:hyperlink r:id="rId49">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153" w:name="ref-Frazier2004"/>
      <w:bookmarkEnd w:id="152"/>
      <w:r w:rsidRPr="00352544">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50">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154" w:name="ref-Galvani2017"/>
      <w:bookmarkEnd w:id="153"/>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51">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155" w:name="ref-Glassman2016"/>
      <w:bookmarkEnd w:id="154"/>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52">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156" w:name="ref-Goold2005"/>
      <w:bookmarkEnd w:id="155"/>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53">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157" w:name="ref-Haidet2004"/>
      <w:bookmarkEnd w:id="156"/>
      <w:r w:rsidRPr="00352544">
        <w:t xml:space="preserve">Haidet, Paul, Robert O. Morgan, Kimberly O’Malley, Betty Jeanne Moran, and Boyd F. Richards. 2004. “A controlled trial of active versus passive learning strategies in a large </w:t>
      </w:r>
      <w:r w:rsidRPr="00352544">
        <w:lastRenderedPageBreak/>
        <w:t xml:space="preserve">group setting.” </w:t>
      </w:r>
      <w:r w:rsidRPr="00352544">
        <w:rPr>
          <w:i/>
        </w:rPr>
        <w:t>Advances in Health Sciences Education</w:t>
      </w:r>
      <w:r w:rsidRPr="00352544">
        <w:t xml:space="preserve"> 9 (1): 15–27. </w:t>
      </w:r>
      <w:hyperlink r:id="rId54">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158" w:name="ref-Himmelstein2005"/>
      <w:bookmarkEnd w:id="157"/>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5">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159" w:name="ref-Holahan2019"/>
      <w:bookmarkEnd w:id="158"/>
      <w:r w:rsidRPr="00352544">
        <w:t xml:space="preserve">Holahan, John, and Michael Karpman. 2019. “What Explains Support for or Opposition to Medicare for All?” no. August: 1–17. </w:t>
      </w:r>
      <w:hyperlink r:id="rId56">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160" w:name="ref-Hsiao2019"/>
      <w:bookmarkEnd w:id="159"/>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7">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161" w:name="ref-Hsiao2011"/>
      <w:bookmarkEnd w:id="160"/>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162" w:name="ref-Huebner2006"/>
      <w:bookmarkEnd w:id="161"/>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8">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163" w:name="ref-Hurst2018"/>
      <w:bookmarkEnd w:id="162"/>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9">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164" w:name="ref-Hussey2003"/>
      <w:bookmarkEnd w:id="163"/>
      <w:r w:rsidRPr="00352544">
        <w:lastRenderedPageBreak/>
        <w:t xml:space="preserve">Hussey, P., and G. F. Anderson. 2003. “A comparison of single- and multi-payer health insurance systems and options for reform.” </w:t>
      </w:r>
      <w:r w:rsidRPr="00352544">
        <w:rPr>
          <w:i/>
        </w:rPr>
        <w:t>Health Policy</w:t>
      </w:r>
      <w:r w:rsidRPr="00352544">
        <w:t xml:space="preserve"> 66 (3): 215–28. </w:t>
      </w:r>
      <w:hyperlink r:id="rId60">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165" w:name="ref-James2015"/>
      <w:bookmarkEnd w:id="164"/>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61">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166" w:name="ref-Kim2013"/>
      <w:bookmarkEnd w:id="165"/>
      <w:r w:rsidRPr="00352544">
        <w:t xml:space="preserve">Kim, Tae Kuen, and Shannon R Lane. 2013. “Government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167" w:name="ref-Knoll2015"/>
      <w:bookmarkEnd w:id="166"/>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62">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168" w:name="ref-Kochanek2020"/>
      <w:bookmarkEnd w:id="167"/>
      <w:r w:rsidRPr="00352544">
        <w:t xml:space="preserve">Kochanek, Kenneth D, Jiaquan Xu, and Elizabeth Arias. 2020. “NCHS Data Brief No. 395, December 2020: Mortality in the United States, 2019,” no. 395: 1–8. </w:t>
      </w:r>
      <w:hyperlink r:id="rId63">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169" w:name="ref-Koopman2000"/>
      <w:bookmarkEnd w:id="168"/>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4">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170" w:name="ref-Kyle2017"/>
      <w:bookmarkEnd w:id="169"/>
      <w:r w:rsidRPr="00352544">
        <w:lastRenderedPageBreak/>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5">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171" w:name="ref-Lillie-Blanton2000"/>
      <w:bookmarkEnd w:id="170"/>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6">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172" w:name="ref-Manchikanti2010"/>
      <w:bookmarkEnd w:id="171"/>
      <w:r w:rsidRPr="00352544">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173" w:name="ref-Manchikanti2009"/>
      <w:bookmarkEnd w:id="172"/>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174" w:name="ref-McDonough2015"/>
      <w:bookmarkEnd w:id="173"/>
      <w:r w:rsidRPr="00352544">
        <w:t xml:space="preserve">McDonough, John E. 2015. “The Demise of Vermont’s Single-Payer Plan.” </w:t>
      </w:r>
      <w:r w:rsidRPr="00352544">
        <w:rPr>
          <w:i/>
        </w:rPr>
        <w:t>New England Journal of Medicine</w:t>
      </w:r>
      <w:r w:rsidRPr="00352544">
        <w:t xml:space="preserve"> 372 (17): 1584–85. </w:t>
      </w:r>
      <w:hyperlink r:id="rId67">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175" w:name="ref-Michel2009"/>
      <w:bookmarkEnd w:id="174"/>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8">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176" w:name="ref-Morgan2017"/>
      <w:bookmarkEnd w:id="175"/>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9">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177" w:name="ref-Morriss2013"/>
      <w:bookmarkEnd w:id="176"/>
      <w:r w:rsidRPr="00352544">
        <w:lastRenderedPageBreak/>
        <w:t xml:space="preserve">Morriss, Frank H. 2013. “Increased risk of death among uninsured neonates.” </w:t>
      </w:r>
      <w:r w:rsidRPr="00352544">
        <w:rPr>
          <w:i/>
        </w:rPr>
        <w:t>Health Services Research</w:t>
      </w:r>
      <w:r w:rsidRPr="00352544">
        <w:t xml:space="preserve"> 48 (4): 1232–55. </w:t>
      </w:r>
      <w:hyperlink r:id="rId70">
        <w:r w:rsidRPr="00352544">
          <w:rPr>
            <w:rStyle w:val="Hyperlink"/>
            <w:color w:val="auto"/>
          </w:rPr>
          <w:t>https://doi.org/10.1111/1475-6773.12042</w:t>
        </w:r>
      </w:hyperlink>
      <w:r w:rsidRPr="00352544">
        <w:t>.</w:t>
      </w:r>
    </w:p>
    <w:bookmarkEnd w:id="177"/>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1">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178" w:name="ref-VanMulken2010"/>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2">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179" w:name="ref-Murphy2014"/>
      <w:bookmarkEnd w:id="178"/>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180" w:name="ref-Netemeyer1996"/>
      <w:bookmarkEnd w:id="179"/>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73">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181" w:name="ref-Nissan2011"/>
      <w:bookmarkEnd w:id="180"/>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182" w:name="ref-Odokonyero2017"/>
      <w:bookmarkEnd w:id="181"/>
      <w:r w:rsidRPr="00352544">
        <w:t xml:space="preserve">Odokonyero, T, F Mwesigye, A Adong, and S Mbowa. 2017. “Universal health coverage in Uganda: the critical health infrastructure, healthcare coverage and equity.” </w:t>
      </w:r>
      <w:r w:rsidRPr="00352544">
        <w:rPr>
          <w:i/>
        </w:rPr>
        <w:t xml:space="preserve">Research Series - </w:t>
      </w:r>
      <w:r w:rsidRPr="00352544">
        <w:rPr>
          <w:i/>
        </w:rPr>
        <w:lastRenderedPageBreak/>
        <w:t>Economic Policy Research Centre</w:t>
      </w:r>
      <w:r w:rsidRPr="00352544">
        <w:t xml:space="preserve">, no. 136: 1–31. </w:t>
      </w:r>
      <w:hyperlink r:id="rId74">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183" w:name="ref-Panpiemras2011"/>
      <w:bookmarkEnd w:id="182"/>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5">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184" w:name="ref-Papanicolas2018a"/>
      <w:bookmarkEnd w:id="183"/>
      <w:r w:rsidRPr="00352544">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6">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185" w:name="ref-Peters2020"/>
      <w:bookmarkEnd w:id="184"/>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186" w:name="ref-Reinhardt2004"/>
      <w:bookmarkEnd w:id="185"/>
      <w:r w:rsidRPr="00352544">
        <w:t xml:space="preserve">Reinhardt, Uwe E., Peter S. Hussey, and Gerard F. Anderson. 2004. “U.S. Health Care Spending </w:t>
      </w:r>
      <w:proofErr w:type="gramStart"/>
      <w:r w:rsidRPr="00352544">
        <w:t>In</w:t>
      </w:r>
      <w:proofErr w:type="gramEnd"/>
      <w:r w:rsidRPr="00352544">
        <w:t xml:space="preserve"> An International Context.” </w:t>
      </w:r>
      <w:r w:rsidRPr="00352544">
        <w:rPr>
          <w:i/>
        </w:rPr>
        <w:t>Health Affairs</w:t>
      </w:r>
      <w:r w:rsidRPr="00352544">
        <w:t xml:space="preserve"> 23 (3): 10–25. </w:t>
      </w:r>
      <w:hyperlink r:id="rId77">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187" w:name="ref-Roco2014"/>
      <w:bookmarkEnd w:id="186"/>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188" w:name="ref-Scheinker2021"/>
      <w:bookmarkEnd w:id="187"/>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8">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189" w:name="ref-Schoen2005"/>
      <w:bookmarkEnd w:id="188"/>
      <w:r w:rsidRPr="00352544">
        <w:lastRenderedPageBreak/>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9">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190" w:name="ref-Shen2016"/>
      <w:bookmarkEnd w:id="189"/>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80">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191" w:name="ref-Shrank2019"/>
      <w:bookmarkEnd w:id="190"/>
      <w:r w:rsidRPr="00352544">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81">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192" w:name="ref-Skidmore2012"/>
      <w:bookmarkEnd w:id="191"/>
      <w:r w:rsidRPr="00352544">
        <w:t xml:space="preserve">Skidmore, Max J. 2012. “The Affordable Care Act: Dispersing the Fog of Misinformation.” </w:t>
      </w:r>
      <w:r w:rsidRPr="00352544">
        <w:rPr>
          <w:i/>
        </w:rPr>
        <w:t>Poverty &amp; Public Policy</w:t>
      </w:r>
      <w:r w:rsidRPr="00352544">
        <w:t xml:space="preserve"> 4 (1): 1–6. </w:t>
      </w:r>
      <w:hyperlink r:id="rId82">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193" w:name="ref-Tikkanen2020"/>
      <w:bookmarkEnd w:id="192"/>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83">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194" w:name="ref-Tingley2014"/>
      <w:bookmarkEnd w:id="193"/>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4">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195" w:name="ref-Wegier2019"/>
      <w:bookmarkEnd w:id="194"/>
      <w:r w:rsidRPr="00352544">
        <w:t xml:space="preserve">Wegier, Pete, Bonnie A. Armstrong, and Victoria A. Shaffer. 2019. “Aiding Risk Information learning through Simulated Experience (ARISE): A Comparison of the Communication of </w:t>
      </w:r>
      <w:r w:rsidRPr="00352544">
        <w:lastRenderedPageBreak/>
        <w:t xml:space="preserve">Screening Test Information in Explicit and Simulated Experience Formats.” </w:t>
      </w:r>
      <w:r w:rsidRPr="00352544">
        <w:rPr>
          <w:i/>
        </w:rPr>
        <w:t>Medical Decision Making</w:t>
      </w:r>
      <w:r w:rsidRPr="00352544">
        <w:t xml:space="preserve"> 39 (3): 196–207. </w:t>
      </w:r>
      <w:hyperlink r:id="rId85">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196" w:name="ref-Weller2013"/>
      <w:bookmarkEnd w:id="195"/>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6">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197" w:name="ref-Wilper2009"/>
      <w:bookmarkEnd w:id="196"/>
      <w:r w:rsidRPr="00352544">
        <w:t xml:space="preserve">Wilper, A, S Woolhandler, Karen Lasser, and D Himmelstien. 2009. “Health Insurance and Mortality in US Adults.” </w:t>
      </w:r>
      <w:r w:rsidRPr="00352544">
        <w:rPr>
          <w:i/>
        </w:rPr>
        <w:t>American Journal of Public Health</w:t>
      </w:r>
      <w:r w:rsidRPr="00352544">
        <w:t xml:space="preserve">, no. 12: 1–7. </w:t>
      </w:r>
      <w:hyperlink r:id="rId87">
        <w:r w:rsidRPr="00352544">
          <w:rPr>
            <w:rStyle w:val="Hyperlink"/>
            <w:color w:val="auto"/>
          </w:rPr>
          <w:t>https://www.ncbi.nlm.nih.gov/pmc/articles/PMC2775760/</w:t>
        </w:r>
      </w:hyperlink>
      <w:r w:rsidRPr="00352544">
        <w:t>.</w:t>
      </w:r>
      <w:bookmarkEnd w:id="136"/>
      <w:bookmarkEnd w:id="139"/>
      <w:bookmarkEnd w:id="197"/>
    </w:p>
    <w:sectPr w:rsidR="00481107" w:rsidRPr="00352544" w:rsidSect="0020541C">
      <w:headerReference w:type="default" r:id="rId88"/>
      <w:type w:val="continuous"/>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Sean Duan" w:date="2021-10-27T14:45:00Z" w:initials="SD">
    <w:p w14:paraId="28191A32" w14:textId="519BBF31" w:rsidR="00D97F16" w:rsidRDefault="00D97F16">
      <w:pPr>
        <w:pStyle w:val="CommentText"/>
      </w:pPr>
      <w:r>
        <w:rPr>
          <w:rStyle w:val="CommentReference"/>
        </w:rPr>
        <w:annotationRef/>
      </w:r>
      <w:r>
        <w:t>As mentioned earlier, removed references to Bayesian analysis.</w:t>
      </w:r>
    </w:p>
  </w:comment>
  <w:comment w:id="37" w:author="Sean Duan" w:date="2021-10-27T14:47:00Z" w:initials="SD">
    <w:p w14:paraId="0357B2B9" w14:textId="6BEC41A7" w:rsidR="00DB4525" w:rsidRDefault="00DB4525">
      <w:pPr>
        <w:pStyle w:val="CommentText"/>
      </w:pPr>
      <w:r>
        <w:rPr>
          <w:rStyle w:val="CommentReference"/>
        </w:rPr>
        <w:annotationRef/>
      </w:r>
      <w:r>
        <w:t>Removed the Bayesian statistics portion here.</w:t>
      </w:r>
    </w:p>
  </w:comment>
  <w:comment w:id="47" w:author="Sean Duan" w:date="2021-10-27T14:55:00Z" w:initials="SD">
    <w:p w14:paraId="4091C144" w14:textId="6DA6ADAD" w:rsidR="00F35755" w:rsidRDefault="00F35755">
      <w:pPr>
        <w:pStyle w:val="CommentText"/>
      </w:pPr>
      <w:r>
        <w:rPr>
          <w:rStyle w:val="CommentReference"/>
        </w:rPr>
        <w:annotationRef/>
      </w:r>
      <w:r>
        <w:t>Deleted the Qualitative Results section – Unsure where to put the information for the free-response, I’m going to move it to the discussion before study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191A32" w15:done="0"/>
  <w15:commentEx w15:paraId="0357B2B9" w15:done="0"/>
  <w15:commentEx w15:paraId="4091C1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E490" w16cex:dateUtc="2021-10-27T19:45:00Z"/>
  <w16cex:commentExtensible w16cex:durableId="2523E4F5" w16cex:dateUtc="2021-10-27T19:47:00Z"/>
  <w16cex:commentExtensible w16cex:durableId="2523E6ED" w16cex:dateUtc="2021-10-27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191A32" w16cid:durableId="2523E490"/>
  <w16cid:commentId w16cid:paraId="0357B2B9" w16cid:durableId="2523E4F5"/>
  <w16cid:commentId w16cid:paraId="4091C144" w16cid:durableId="2523E6E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566E3" w14:textId="77777777" w:rsidR="003C53F1" w:rsidRDefault="003C53F1">
      <w:pPr>
        <w:spacing w:after="0"/>
      </w:pPr>
      <w:r>
        <w:separator/>
      </w:r>
    </w:p>
  </w:endnote>
  <w:endnote w:type="continuationSeparator" w:id="0">
    <w:p w14:paraId="009AFCB8" w14:textId="77777777" w:rsidR="003C53F1" w:rsidRDefault="003C53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82547" w14:textId="77777777" w:rsidR="003C53F1" w:rsidRDefault="003C53F1">
      <w:r>
        <w:separator/>
      </w:r>
    </w:p>
  </w:footnote>
  <w:footnote w:type="continuationSeparator" w:id="0">
    <w:p w14:paraId="1B69FCA0" w14:textId="77777777" w:rsidR="003C53F1" w:rsidRDefault="003C53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3C53F1">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Duan">
    <w15:presenceInfo w15:providerId="Windows Live" w15:userId="06f7b72d091eaa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12CC"/>
    <w:rsid w:val="000278CF"/>
    <w:rsid w:val="00030EE4"/>
    <w:rsid w:val="00052FDD"/>
    <w:rsid w:val="0009589A"/>
    <w:rsid w:val="000A1784"/>
    <w:rsid w:val="000C3A52"/>
    <w:rsid w:val="000E2034"/>
    <w:rsid w:val="00102BB4"/>
    <w:rsid w:val="001037FD"/>
    <w:rsid w:val="00104568"/>
    <w:rsid w:val="001346D2"/>
    <w:rsid w:val="0015218D"/>
    <w:rsid w:val="00175FE9"/>
    <w:rsid w:val="001B69DA"/>
    <w:rsid w:val="001C648C"/>
    <w:rsid w:val="001E3A02"/>
    <w:rsid w:val="0020541C"/>
    <w:rsid w:val="00241030"/>
    <w:rsid w:val="00244EC0"/>
    <w:rsid w:val="00255FCD"/>
    <w:rsid w:val="00263093"/>
    <w:rsid w:val="00272336"/>
    <w:rsid w:val="00291263"/>
    <w:rsid w:val="002918D2"/>
    <w:rsid w:val="002D5025"/>
    <w:rsid w:val="002D6A6C"/>
    <w:rsid w:val="002E0E85"/>
    <w:rsid w:val="00324320"/>
    <w:rsid w:val="00330CCD"/>
    <w:rsid w:val="003346A7"/>
    <w:rsid w:val="003513DF"/>
    <w:rsid w:val="00352544"/>
    <w:rsid w:val="00363390"/>
    <w:rsid w:val="00370E40"/>
    <w:rsid w:val="003777BA"/>
    <w:rsid w:val="00383C43"/>
    <w:rsid w:val="00391F48"/>
    <w:rsid w:val="003C53F1"/>
    <w:rsid w:val="003D6AE0"/>
    <w:rsid w:val="00412970"/>
    <w:rsid w:val="00416401"/>
    <w:rsid w:val="00430FF3"/>
    <w:rsid w:val="004364B2"/>
    <w:rsid w:val="004657B6"/>
    <w:rsid w:val="00481107"/>
    <w:rsid w:val="00486CE0"/>
    <w:rsid w:val="00487789"/>
    <w:rsid w:val="004A1279"/>
    <w:rsid w:val="004E08CB"/>
    <w:rsid w:val="004E1EC8"/>
    <w:rsid w:val="004E29B3"/>
    <w:rsid w:val="005035FA"/>
    <w:rsid w:val="005351A8"/>
    <w:rsid w:val="00572719"/>
    <w:rsid w:val="00590D07"/>
    <w:rsid w:val="006B2064"/>
    <w:rsid w:val="006E0486"/>
    <w:rsid w:val="006F1508"/>
    <w:rsid w:val="00710BBB"/>
    <w:rsid w:val="00711AFE"/>
    <w:rsid w:val="007766D5"/>
    <w:rsid w:val="00777591"/>
    <w:rsid w:val="0078173C"/>
    <w:rsid w:val="00784D58"/>
    <w:rsid w:val="007B3DFD"/>
    <w:rsid w:val="007B625A"/>
    <w:rsid w:val="007D4FD6"/>
    <w:rsid w:val="007E2B37"/>
    <w:rsid w:val="008230BB"/>
    <w:rsid w:val="00827204"/>
    <w:rsid w:val="008C12F4"/>
    <w:rsid w:val="008D6863"/>
    <w:rsid w:val="008E660D"/>
    <w:rsid w:val="00907D6C"/>
    <w:rsid w:val="00945302"/>
    <w:rsid w:val="00960E54"/>
    <w:rsid w:val="009725C5"/>
    <w:rsid w:val="00981118"/>
    <w:rsid w:val="00990934"/>
    <w:rsid w:val="00992483"/>
    <w:rsid w:val="00995E2C"/>
    <w:rsid w:val="00996B5B"/>
    <w:rsid w:val="009D377C"/>
    <w:rsid w:val="009E186E"/>
    <w:rsid w:val="009F3239"/>
    <w:rsid w:val="00A90F5D"/>
    <w:rsid w:val="00AB16A3"/>
    <w:rsid w:val="00AB2C4D"/>
    <w:rsid w:val="00AE008C"/>
    <w:rsid w:val="00AE65FA"/>
    <w:rsid w:val="00B16E3F"/>
    <w:rsid w:val="00B22A48"/>
    <w:rsid w:val="00B86B75"/>
    <w:rsid w:val="00BB00EC"/>
    <w:rsid w:val="00BC48D5"/>
    <w:rsid w:val="00BD273C"/>
    <w:rsid w:val="00C01A12"/>
    <w:rsid w:val="00C334D5"/>
    <w:rsid w:val="00C36279"/>
    <w:rsid w:val="00C44C01"/>
    <w:rsid w:val="00C57359"/>
    <w:rsid w:val="00C645B7"/>
    <w:rsid w:val="00CA69BE"/>
    <w:rsid w:val="00CC6E69"/>
    <w:rsid w:val="00CD5E46"/>
    <w:rsid w:val="00CE2B43"/>
    <w:rsid w:val="00CF5381"/>
    <w:rsid w:val="00D20530"/>
    <w:rsid w:val="00D43C6A"/>
    <w:rsid w:val="00D521CB"/>
    <w:rsid w:val="00D97F16"/>
    <w:rsid w:val="00DB4525"/>
    <w:rsid w:val="00DD19C5"/>
    <w:rsid w:val="00DD217D"/>
    <w:rsid w:val="00E01612"/>
    <w:rsid w:val="00E2010D"/>
    <w:rsid w:val="00E22856"/>
    <w:rsid w:val="00E24538"/>
    <w:rsid w:val="00E26A7F"/>
    <w:rsid w:val="00E315A3"/>
    <w:rsid w:val="00E579A7"/>
    <w:rsid w:val="00E7253F"/>
    <w:rsid w:val="00E9025B"/>
    <w:rsid w:val="00EB2EBC"/>
    <w:rsid w:val="00ED42D5"/>
    <w:rsid w:val="00F11951"/>
    <w:rsid w:val="00F35755"/>
    <w:rsid w:val="00F561B4"/>
    <w:rsid w:val="00F95A48"/>
    <w:rsid w:val="00FA5391"/>
    <w:rsid w:val="00FA5AA2"/>
    <w:rsid w:val="00FB3EB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 w:type="character" w:styleId="CommentReference">
    <w:name w:val="annotation reference"/>
    <w:basedOn w:val="DefaultParagraphFont"/>
    <w:semiHidden/>
    <w:unhideWhenUsed/>
    <w:rsid w:val="00D97F16"/>
    <w:rPr>
      <w:sz w:val="16"/>
      <w:szCs w:val="16"/>
    </w:rPr>
  </w:style>
  <w:style w:type="paragraph" w:styleId="CommentText">
    <w:name w:val="annotation text"/>
    <w:basedOn w:val="Normal"/>
    <w:link w:val="CommentTextChar"/>
    <w:semiHidden/>
    <w:unhideWhenUsed/>
    <w:rsid w:val="00D97F16"/>
    <w:rPr>
      <w:sz w:val="20"/>
      <w:szCs w:val="20"/>
    </w:rPr>
  </w:style>
  <w:style w:type="character" w:customStyle="1" w:styleId="CommentTextChar">
    <w:name w:val="Comment Text Char"/>
    <w:basedOn w:val="DefaultParagraphFont"/>
    <w:link w:val="CommentText"/>
    <w:semiHidden/>
    <w:rsid w:val="00D97F16"/>
    <w:rPr>
      <w:sz w:val="20"/>
      <w:szCs w:val="20"/>
    </w:rPr>
  </w:style>
  <w:style w:type="paragraph" w:styleId="CommentSubject">
    <w:name w:val="annotation subject"/>
    <w:basedOn w:val="CommentText"/>
    <w:next w:val="CommentText"/>
    <w:link w:val="CommentSubjectChar"/>
    <w:semiHidden/>
    <w:unhideWhenUsed/>
    <w:rsid w:val="00D97F16"/>
    <w:rPr>
      <w:b/>
      <w:bCs/>
    </w:rPr>
  </w:style>
  <w:style w:type="character" w:customStyle="1" w:styleId="CommentSubjectChar">
    <w:name w:val="Comment Subject Char"/>
    <w:basedOn w:val="CommentTextChar"/>
    <w:link w:val="CommentSubject"/>
    <w:semiHidden/>
    <w:rsid w:val="00D97F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377/hlthaff.22.3.89"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i.org/10.1016/j.socscimed.2020.113454" TargetMode="External"/><Relationship Id="rId47" Type="http://schemas.openxmlformats.org/officeDocument/2006/relationships/hyperlink" Target="https://doi.org/10.1046/j.1525-1497.2002.10609.x" TargetMode="External"/><Relationship Id="rId50" Type="http://schemas.openxmlformats.org/officeDocument/2006/relationships/hyperlink" Target="https://doi.org/10.1037/0022-0167.51.1.115" TargetMode="External"/><Relationship Id="rId55" Type="http://schemas.openxmlformats.org/officeDocument/2006/relationships/hyperlink" Target="https://doi.org/10.1377/hlthaff.w5.63" TargetMode="External"/><Relationship Id="rId63" Type="http://schemas.openxmlformats.org/officeDocument/2006/relationships/hyperlink" Target="https://www.cdc.gov/nchs/products/index.htm." TargetMode="External"/><Relationship Id="rId68" Type="http://schemas.openxmlformats.org/officeDocument/2006/relationships/hyperlink" Target="https://doi.org/10.1002/hrdq.20025" TargetMode="External"/><Relationship Id="rId76" Type="http://schemas.openxmlformats.org/officeDocument/2006/relationships/hyperlink" Target="https://doi.org/10.1001/jama.2018.1150" TargetMode="External"/><Relationship Id="rId84" Type="http://schemas.openxmlformats.org/officeDocument/2006/relationships/hyperlink" Target="https://doi.org/10.18637/jss.v059.i05" TargetMode="External"/><Relationship Id="rId89"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yperlink" Target="https://doi.org/10.1016/j.pragma.2010.04.030"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oi.org/10.1016/0308-597x(91)90085-p" TargetMode="External"/><Relationship Id="rId45" Type="http://schemas.openxmlformats.org/officeDocument/2006/relationships/hyperlink" Target="https://doi.org/10.1016/j.amjmed.2015.01.032" TargetMode="External"/><Relationship Id="rId53" Type="http://schemas.openxmlformats.org/officeDocument/2006/relationships/hyperlink" Target="https://doi.org/10.1215/03616878-30-4-563" TargetMode="External"/><Relationship Id="rId58" Type="http://schemas.openxmlformats.org/officeDocument/2006/relationships/hyperlink" Target="https://doi.org/10.1097/00001888-200608000-00008" TargetMode="External"/><Relationship Id="rId66" Type="http://schemas.openxmlformats.org/officeDocument/2006/relationships/hyperlink" Target="https://doi.org/10.1177/1077558700057001s10" TargetMode="External"/><Relationship Id="rId74" Type="http://schemas.openxmlformats.org/officeDocument/2006/relationships/hyperlink" Target="http://www.eprcug.org/research/research-series?task=document.viewdoc&amp;id=521" TargetMode="External"/><Relationship Id="rId79" Type="http://schemas.openxmlformats.org/officeDocument/2006/relationships/hyperlink" Target="https://doi.org/10.1377/hlthaff.w5.289" TargetMode="External"/><Relationship Id="rId87" Type="http://schemas.openxmlformats.org/officeDocument/2006/relationships/hyperlink" Target="https://www.ncbi.nlm.nih.gov/pmc/articles/PMC2775760/" TargetMode="External"/><Relationship Id="rId5" Type="http://schemas.openxmlformats.org/officeDocument/2006/relationships/footnotes" Target="footnotes.xml"/><Relationship Id="rId61" Type="http://schemas.openxmlformats.org/officeDocument/2006/relationships/hyperlink" Target="http://www.rwjf.org/en/library/research/2015/07/the-oregon-health-insurance-experiment.html" TargetMode="External"/><Relationship Id="rId82" Type="http://schemas.openxmlformats.org/officeDocument/2006/relationships/hyperlink" Target="https://doi.org/10.1515/1944-2858.1239" TargetMode="External"/><Relationship Id="rId90"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016/S1470-2045(13)70547-3" TargetMode="External"/><Relationship Id="rId48" Type="http://schemas.openxmlformats.org/officeDocument/2006/relationships/hyperlink" Target="https://doi.org/10.1177/0272989X07304449" TargetMode="External"/><Relationship Id="rId56" Type="http://schemas.openxmlformats.org/officeDocument/2006/relationships/hyperlink" Target="http://hrms.urban.org/briefs/what-explains-support-opposition-medicare-for-all.html" TargetMode="External"/><Relationship Id="rId64" Type="http://schemas.openxmlformats.org/officeDocument/2006/relationships/hyperlink" Target="https://doi.org/10.1016/S0140-6736(12)61841-8" TargetMode="External"/><Relationship Id="rId69" Type="http://schemas.openxmlformats.org/officeDocument/2006/relationships/hyperlink" Target="https://doi.org/10.1503/cmaj.161481" TargetMode="External"/><Relationship Id="rId77" Type="http://schemas.openxmlformats.org/officeDocument/2006/relationships/hyperlink" Target="https://doi.org/10.1377/hlthaff.23.3.10" TargetMode="External"/><Relationship Id="rId8" Type="http://schemas.openxmlformats.org/officeDocument/2006/relationships/image" Target="media/image1.png"/><Relationship Id="rId51" Type="http://schemas.openxmlformats.org/officeDocument/2006/relationships/hyperlink" Target="https://doi.org/10.1016/S0140-6736(17)32148-7.California" TargetMode="External"/><Relationship Id="rId72" Type="http://schemas.openxmlformats.org/officeDocument/2006/relationships/hyperlink" Target="https://doi.org/10.1016/j.pragma.2010.04.030" TargetMode="External"/><Relationship Id="rId80" Type="http://schemas.openxmlformats.org/officeDocument/2006/relationships/hyperlink" Target="https://doi.org/10.5964/jspp.v4i2.245" TargetMode="External"/><Relationship Id="rId85" Type="http://schemas.openxmlformats.org/officeDocument/2006/relationships/hyperlink" Target="https://doi.org/10.1177/0272989X19832882"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86/s12913-016-1758-y" TargetMode="External"/><Relationship Id="rId46" Type="http://schemas.openxmlformats.org/officeDocument/2006/relationships/hyperlink" Target="https://doi.org/10.1093/geront/44.1.58" TargetMode="External"/><Relationship Id="rId59" Type="http://schemas.openxmlformats.org/officeDocument/2006/relationships/hyperlink" Target="https://doi.org/10.15171/ijhpm.2018.15" TargetMode="External"/><Relationship Id="rId67" Type="http://schemas.openxmlformats.org/officeDocument/2006/relationships/hyperlink" Target="https://doi.org/10.1056/nejmp1501050" TargetMode="External"/><Relationship Id="rId20" Type="http://schemas.openxmlformats.org/officeDocument/2006/relationships/image" Target="media/image9.png"/><Relationship Id="rId41" Type="http://schemas.openxmlformats.org/officeDocument/2006/relationships/hyperlink" Target="https://doi.org/10.1056/nejmsa1212321" TargetMode="External"/><Relationship Id="rId54" Type="http://schemas.openxmlformats.org/officeDocument/2006/relationships/hyperlink" Target="https://doi.org/10.1023/B:AHSE.0000012213.62043.45" TargetMode="External"/><Relationship Id="rId62" Type="http://schemas.openxmlformats.org/officeDocument/2006/relationships/hyperlink" Target="https://doi.org/10.1007/s11109-013-9263-z" TargetMode="External"/><Relationship Id="rId70" Type="http://schemas.openxmlformats.org/officeDocument/2006/relationships/hyperlink" Target="https://doi.org/10.1111/1475-6773.12042" TargetMode="External"/><Relationship Id="rId75" Type="http://schemas.openxmlformats.org/officeDocument/2006/relationships/hyperlink" Target="https://doi.org/10.1016/j.healthpol.2011.08.008" TargetMode="External"/><Relationship Id="rId83" Type="http://schemas.openxmlformats.org/officeDocument/2006/relationships/hyperlink" Target="https://www.commonwealthfund.org/publications/issue-briefs/2020/jan/us-health-care-global-perspective-2019"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15/03616878-2888381" TargetMode="External"/><Relationship Id="rId57" Type="http://schemas.openxmlformats.org/officeDocument/2006/relationships/hyperlink" Target="https://doi.org/10.1016/j.socscimed.2016.12.006"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07/s11606-020-05959-z" TargetMode="External"/><Relationship Id="rId52" Type="http://schemas.openxmlformats.org/officeDocument/2006/relationships/hyperlink" Target="https://doi.org/10.1080/23288604.2016.1124171" TargetMode="External"/><Relationship Id="rId60" Type="http://schemas.openxmlformats.org/officeDocument/2006/relationships/hyperlink" Target="https://doi.org/10.1016/S0168-8510(03)00050-2" TargetMode="External"/><Relationship Id="rId65" Type="http://schemas.openxmlformats.org/officeDocument/2006/relationships/hyperlink" Target="https://doi.org/10.1257/aer.p20171086" TargetMode="External"/><Relationship Id="rId73" Type="http://schemas.openxmlformats.org/officeDocument/2006/relationships/hyperlink" Target="https://doi.org/10.1037/0021-9010.81.4.400" TargetMode="External"/><Relationship Id="rId78" Type="http://schemas.openxmlformats.org/officeDocument/2006/relationships/hyperlink" Target="https://doi.org/10.1111/1475-6773.13649" TargetMode="External"/><Relationship Id="rId81" Type="http://schemas.openxmlformats.org/officeDocument/2006/relationships/hyperlink" Target="https://doi.org/10.1001/jama.2019.13978" TargetMode="External"/><Relationship Id="rId86" Type="http://schemas.openxmlformats.org/officeDocument/2006/relationships/hyperlink" Target="https://doi.org/10.1002/bdm.1751" TargetMode="Externa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511</TotalTime>
  <Pages>70</Pages>
  <Words>12245</Words>
  <Characters>69802</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18</cp:revision>
  <dcterms:created xsi:type="dcterms:W3CDTF">2021-10-27T19:43:00Z</dcterms:created>
  <dcterms:modified xsi:type="dcterms:W3CDTF">2021-10-28T18:32:00Z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